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ela-Siatka"/>
        <w:tblW w:w="0" w:type="auto"/>
        <w:tblBorders>
          <w:insideH w:val="none" w:sz="0" w:space="0" w:color="auto"/>
          <w:insideV w:val="none" w:sz="0" w:space="0" w:color="auto"/>
        </w:tblBorders>
        <w:tblLayout w:type="fixed"/>
        <w:tblLook w:val="04A0" w:firstRow="1" w:lastRow="0" w:firstColumn="1" w:lastColumn="0" w:noHBand="0" w:noVBand="1"/>
      </w:tblPr>
      <w:tblGrid>
        <w:gridCol w:w="9211"/>
      </w:tblGrid>
      <w:tr w:rsidR="00CC71D3" w:rsidRPr="00C57843" w:rsidTr="00E56042">
        <w:trPr>
          <w:cantSplit/>
          <w:trHeight w:val="2125"/>
        </w:trPr>
        <w:tc>
          <w:tcPr>
            <w:tcW w:w="9211" w:type="dxa"/>
          </w:tcPr>
          <w:p w:rsidR="00E56042" w:rsidRPr="00C57843" w:rsidRDefault="00E56042" w:rsidP="00E56042">
            <w:pPr>
              <w:keepNext/>
              <w:keepLines/>
              <w:spacing w:before="120"/>
              <w:ind w:left="992" w:right="567"/>
              <w:jc w:val="center"/>
              <w:rPr>
                <w:rFonts w:ascii="Arial" w:hAnsi="Arial"/>
                <w:b/>
                <w:color w:val="000000" w:themeColor="text1"/>
                <w:sz w:val="32"/>
                <w:szCs w:val="32"/>
              </w:rPr>
            </w:pPr>
          </w:p>
          <w:p w:rsidR="00E56042" w:rsidRPr="00C57843" w:rsidRDefault="00E56042" w:rsidP="00E56042">
            <w:pPr>
              <w:keepNext/>
              <w:keepLines/>
              <w:ind w:left="993" w:right="566"/>
              <w:jc w:val="center"/>
              <w:rPr>
                <w:rFonts w:ascii="Arial" w:hAnsi="Arial" w:cs="Arial"/>
                <w:color w:val="000000" w:themeColor="text1"/>
                <w:sz w:val="20"/>
                <w:szCs w:val="20"/>
              </w:rPr>
            </w:pPr>
            <w:r w:rsidRPr="00C57843">
              <w:rPr>
                <w:rFonts w:ascii="Arial" w:hAnsi="Arial"/>
                <w:b/>
                <w:noProof/>
                <w:color w:val="000000" w:themeColor="text1"/>
                <w:sz w:val="32"/>
                <w:szCs w:val="32"/>
                <w:lang w:eastAsia="pl-PL"/>
              </w:rPr>
              <w:drawing>
                <wp:anchor distT="0" distB="0" distL="114300" distR="114300" simplePos="0" relativeHeight="251659264" behindDoc="0" locked="1" layoutInCell="1" allowOverlap="1">
                  <wp:simplePos x="0" y="0"/>
                  <wp:positionH relativeFrom="margin">
                    <wp:posOffset>180340</wp:posOffset>
                  </wp:positionH>
                  <wp:positionV relativeFrom="paragraph">
                    <wp:posOffset>0</wp:posOffset>
                  </wp:positionV>
                  <wp:extent cx="877147" cy="829734"/>
                  <wp:effectExtent l="19050" t="0" r="0" b="0"/>
                  <wp:wrapNone/>
                  <wp:docPr id="2" name="Obraz 13" descr="LOGO PWSZ - zmniejs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PWSZ - zmniejszone"/>
                          <pic:cNvPicPr>
                            <a:picLocks noChangeAspect="1" noChangeArrowheads="1"/>
                          </pic:cNvPicPr>
                        </pic:nvPicPr>
                        <pic:blipFill>
                          <a:blip r:embed="rId9" cstate="print"/>
                          <a:srcRect/>
                          <a:stretch>
                            <a:fillRect/>
                          </a:stretch>
                        </pic:blipFill>
                        <pic:spPr bwMode="auto">
                          <a:xfrm>
                            <a:off x="0" y="0"/>
                            <a:ext cx="877147" cy="829734"/>
                          </a:xfrm>
                          <a:prstGeom prst="rect">
                            <a:avLst/>
                          </a:prstGeom>
                          <a:noFill/>
                          <a:ln w="9525">
                            <a:noFill/>
                            <a:miter lim="800000"/>
                            <a:headEnd/>
                            <a:tailEnd/>
                          </a:ln>
                        </pic:spPr>
                      </pic:pic>
                    </a:graphicData>
                  </a:graphic>
                </wp:anchor>
              </w:drawing>
            </w:r>
            <w:r w:rsidRPr="00C57843">
              <w:rPr>
                <w:rFonts w:ascii="Arial" w:hAnsi="Arial"/>
                <w:b/>
                <w:color w:val="000000" w:themeColor="text1"/>
                <w:sz w:val="32"/>
                <w:szCs w:val="32"/>
              </w:rPr>
              <w:t>Państwowa Wyższa Szkoła Zawodowa</w:t>
            </w:r>
            <w:r w:rsidRPr="00C57843">
              <w:rPr>
                <w:rFonts w:ascii="Arial" w:hAnsi="Arial"/>
                <w:b/>
                <w:color w:val="000000" w:themeColor="text1"/>
                <w:sz w:val="32"/>
                <w:szCs w:val="32"/>
              </w:rPr>
              <w:br/>
              <w:t>w Tarnowie</w:t>
            </w:r>
          </w:p>
        </w:tc>
      </w:tr>
      <w:tr w:rsidR="00CC71D3" w:rsidRPr="00C57843" w:rsidTr="00E56042">
        <w:trPr>
          <w:cantSplit/>
          <w:trHeight w:val="1549"/>
        </w:trPr>
        <w:tc>
          <w:tcPr>
            <w:tcW w:w="9211" w:type="dxa"/>
          </w:tcPr>
          <w:p w:rsidR="00765391" w:rsidRPr="00C57843" w:rsidRDefault="00E56042" w:rsidP="00E56042">
            <w:pPr>
              <w:keepNext/>
              <w:keepLines/>
              <w:ind w:left="567" w:right="566"/>
              <w:jc w:val="center"/>
              <w:rPr>
                <w:rFonts w:ascii="Arial" w:hAnsi="Arial" w:cs="Arial"/>
                <w:color w:val="000000" w:themeColor="text1"/>
                <w:sz w:val="20"/>
                <w:szCs w:val="20"/>
              </w:rPr>
            </w:pPr>
            <w:r w:rsidRPr="00C57843">
              <w:rPr>
                <w:rFonts w:ascii="Arial" w:hAnsi="Arial" w:cs="Arial"/>
                <w:b/>
                <w:color w:val="000000" w:themeColor="text1"/>
                <w:sz w:val="48"/>
                <w:szCs w:val="48"/>
              </w:rPr>
              <w:t>Instytut Politechniczny</w:t>
            </w:r>
          </w:p>
          <w:p w:rsidR="00E56042" w:rsidRPr="00C57843" w:rsidRDefault="00E56042" w:rsidP="00765391">
            <w:pPr>
              <w:rPr>
                <w:rFonts w:ascii="Arial" w:hAnsi="Arial" w:cs="Arial"/>
                <w:color w:val="000000" w:themeColor="text1"/>
                <w:sz w:val="20"/>
                <w:szCs w:val="20"/>
              </w:rPr>
            </w:pPr>
          </w:p>
        </w:tc>
      </w:tr>
      <w:tr w:rsidR="00CC71D3" w:rsidRPr="00C57843" w:rsidTr="00E56042">
        <w:trPr>
          <w:cantSplit/>
          <w:trHeight w:val="1691"/>
        </w:trPr>
        <w:tc>
          <w:tcPr>
            <w:tcW w:w="9211" w:type="dxa"/>
          </w:tcPr>
          <w:p w:rsidR="00E56042" w:rsidRPr="00C57843" w:rsidRDefault="00E56042" w:rsidP="00E56042">
            <w:pPr>
              <w:keepNext/>
              <w:keepLines/>
              <w:ind w:left="567" w:right="566"/>
              <w:jc w:val="center"/>
              <w:rPr>
                <w:rFonts w:ascii="Arial" w:hAnsi="Arial"/>
                <w:color w:val="000000" w:themeColor="text1"/>
                <w:sz w:val="28"/>
              </w:rPr>
            </w:pPr>
            <w:r w:rsidRPr="00C57843">
              <w:rPr>
                <w:rFonts w:ascii="Arial" w:hAnsi="Arial"/>
                <w:color w:val="000000" w:themeColor="text1"/>
                <w:sz w:val="28"/>
              </w:rPr>
              <w:t>Kierunek: Informatyka</w:t>
            </w:r>
          </w:p>
          <w:p w:rsidR="00E56042" w:rsidRPr="00C57843" w:rsidRDefault="00E56042" w:rsidP="00E56042">
            <w:pPr>
              <w:keepNext/>
              <w:keepLines/>
              <w:ind w:left="567" w:right="566"/>
              <w:jc w:val="center"/>
              <w:rPr>
                <w:rFonts w:ascii="Arial" w:hAnsi="Arial"/>
                <w:color w:val="000000" w:themeColor="text1"/>
                <w:sz w:val="28"/>
              </w:rPr>
            </w:pPr>
            <w:r w:rsidRPr="00C57843">
              <w:rPr>
                <w:rFonts w:ascii="Arial" w:hAnsi="Arial"/>
                <w:color w:val="000000" w:themeColor="text1"/>
                <w:sz w:val="28"/>
              </w:rPr>
              <w:t>Specjalność: Informatyka stosowana</w:t>
            </w:r>
          </w:p>
          <w:p w:rsidR="00E56042" w:rsidRPr="00C57843" w:rsidRDefault="00E56042" w:rsidP="00765391">
            <w:pPr>
              <w:keepNext/>
              <w:keepLines/>
              <w:ind w:left="567" w:right="566"/>
              <w:jc w:val="center"/>
              <w:rPr>
                <w:rFonts w:ascii="Arial" w:hAnsi="Arial" w:cs="Arial"/>
                <w:color w:val="000000" w:themeColor="text1"/>
                <w:sz w:val="20"/>
                <w:szCs w:val="20"/>
              </w:rPr>
            </w:pPr>
            <w:r w:rsidRPr="00C57843">
              <w:rPr>
                <w:rFonts w:ascii="Arial" w:hAnsi="Arial"/>
                <w:color w:val="000000" w:themeColor="text1"/>
                <w:sz w:val="28"/>
              </w:rPr>
              <w:t>201</w:t>
            </w:r>
            <w:r w:rsidR="00765391" w:rsidRPr="00C57843">
              <w:rPr>
                <w:rFonts w:ascii="Arial" w:hAnsi="Arial"/>
                <w:color w:val="000000" w:themeColor="text1"/>
                <w:sz w:val="28"/>
              </w:rPr>
              <w:t>9</w:t>
            </w:r>
            <w:r w:rsidRPr="00C57843">
              <w:rPr>
                <w:rFonts w:ascii="Arial" w:hAnsi="Arial"/>
                <w:color w:val="000000" w:themeColor="text1"/>
                <w:sz w:val="28"/>
              </w:rPr>
              <w:t>/20</w:t>
            </w:r>
            <w:r w:rsidR="00765391" w:rsidRPr="00C57843">
              <w:rPr>
                <w:rFonts w:ascii="Arial" w:hAnsi="Arial"/>
                <w:color w:val="000000" w:themeColor="text1"/>
                <w:sz w:val="28"/>
              </w:rPr>
              <w:t>20</w:t>
            </w:r>
          </w:p>
        </w:tc>
      </w:tr>
      <w:tr w:rsidR="00CC71D3" w:rsidRPr="00C57843" w:rsidTr="00E56042">
        <w:trPr>
          <w:cantSplit/>
          <w:trHeight w:val="998"/>
        </w:trPr>
        <w:tc>
          <w:tcPr>
            <w:tcW w:w="9211" w:type="dxa"/>
          </w:tcPr>
          <w:p w:rsidR="00E56042" w:rsidRPr="00C57843" w:rsidRDefault="00765391" w:rsidP="00E56042">
            <w:pPr>
              <w:keepNext/>
              <w:keepLines/>
              <w:ind w:left="567" w:right="566"/>
              <w:jc w:val="center"/>
              <w:rPr>
                <w:rFonts w:ascii="Arial" w:hAnsi="Arial"/>
                <w:color w:val="000000" w:themeColor="text1"/>
                <w:sz w:val="36"/>
                <w:szCs w:val="36"/>
              </w:rPr>
            </w:pPr>
            <w:r w:rsidRPr="00C57843">
              <w:rPr>
                <w:rFonts w:ascii="Arial" w:hAnsi="Arial"/>
                <w:color w:val="000000" w:themeColor="text1"/>
                <w:sz w:val="36"/>
                <w:szCs w:val="36"/>
              </w:rPr>
              <w:t>Dawid Kulas</w:t>
            </w:r>
          </w:p>
          <w:p w:rsidR="00765391" w:rsidRPr="00C57843" w:rsidRDefault="001C25D9" w:rsidP="00E56042">
            <w:pPr>
              <w:keepNext/>
              <w:keepLines/>
              <w:ind w:left="567" w:right="566"/>
              <w:jc w:val="center"/>
              <w:rPr>
                <w:rFonts w:ascii="Arial" w:hAnsi="Arial" w:cs="Arial"/>
                <w:color w:val="000000" w:themeColor="text1"/>
                <w:sz w:val="20"/>
                <w:szCs w:val="20"/>
              </w:rPr>
            </w:pPr>
            <w:r w:rsidRPr="00C57843">
              <w:rPr>
                <w:rFonts w:ascii="Arial" w:hAnsi="Arial"/>
                <w:color w:val="000000" w:themeColor="text1"/>
                <w:sz w:val="36"/>
                <w:szCs w:val="36"/>
              </w:rPr>
              <w:t>Dominik Siwek</w:t>
            </w:r>
          </w:p>
        </w:tc>
      </w:tr>
      <w:tr w:rsidR="00CC71D3" w:rsidRPr="00C57843" w:rsidTr="00E56042">
        <w:trPr>
          <w:cantSplit/>
          <w:trHeight w:val="687"/>
        </w:trPr>
        <w:tc>
          <w:tcPr>
            <w:tcW w:w="9211" w:type="dxa"/>
          </w:tcPr>
          <w:p w:rsidR="00765391" w:rsidRPr="00C57843" w:rsidRDefault="00765391" w:rsidP="00E56042">
            <w:pPr>
              <w:keepNext/>
              <w:keepLines/>
              <w:ind w:left="567" w:right="566"/>
              <w:jc w:val="center"/>
              <w:rPr>
                <w:rFonts w:ascii="Arial" w:hAnsi="Arial"/>
                <w:color w:val="000000" w:themeColor="text1"/>
                <w:sz w:val="28"/>
              </w:rPr>
            </w:pPr>
          </w:p>
          <w:p w:rsidR="00E56042" w:rsidRPr="00C57843" w:rsidRDefault="00E56042" w:rsidP="00E56042">
            <w:pPr>
              <w:keepNext/>
              <w:keepLines/>
              <w:ind w:left="567" w:right="566"/>
              <w:jc w:val="center"/>
              <w:rPr>
                <w:rFonts w:ascii="Arial" w:hAnsi="Arial"/>
                <w:color w:val="000000" w:themeColor="text1"/>
                <w:sz w:val="28"/>
              </w:rPr>
            </w:pPr>
            <w:r w:rsidRPr="00C57843">
              <w:rPr>
                <w:rFonts w:ascii="Arial" w:hAnsi="Arial"/>
                <w:color w:val="000000" w:themeColor="text1"/>
                <w:sz w:val="28"/>
              </w:rPr>
              <w:t>PRACA INŻYNIERSKA</w:t>
            </w:r>
          </w:p>
          <w:p w:rsidR="00CC71D3" w:rsidRPr="00C57843" w:rsidRDefault="00CC71D3" w:rsidP="00E56042">
            <w:pPr>
              <w:keepNext/>
              <w:keepLines/>
              <w:ind w:left="567" w:right="566"/>
              <w:jc w:val="center"/>
              <w:rPr>
                <w:rFonts w:ascii="Arial" w:hAnsi="Arial" w:cs="Arial"/>
                <w:color w:val="000000" w:themeColor="text1"/>
                <w:sz w:val="20"/>
                <w:szCs w:val="20"/>
              </w:rPr>
            </w:pPr>
          </w:p>
        </w:tc>
      </w:tr>
      <w:tr w:rsidR="00CC71D3" w:rsidRPr="00C57843" w:rsidTr="00E56042">
        <w:trPr>
          <w:cantSplit/>
          <w:trHeight w:val="2547"/>
        </w:trPr>
        <w:tc>
          <w:tcPr>
            <w:tcW w:w="9211" w:type="dxa"/>
          </w:tcPr>
          <w:p w:rsidR="00E56042" w:rsidRPr="00C57843" w:rsidRDefault="00765391" w:rsidP="00765391">
            <w:pPr>
              <w:keepNext/>
              <w:keepLines/>
              <w:ind w:left="567" w:right="566"/>
              <w:jc w:val="center"/>
              <w:rPr>
                <w:rFonts w:ascii="Arial" w:hAnsi="Arial" w:cs="Arial"/>
                <w:color w:val="000000" w:themeColor="text1"/>
                <w:sz w:val="20"/>
                <w:szCs w:val="20"/>
              </w:rPr>
            </w:pPr>
            <w:r w:rsidRPr="00C57843">
              <w:rPr>
                <w:rFonts w:ascii="Arial" w:hAnsi="Arial"/>
                <w:color w:val="000000" w:themeColor="text1"/>
                <w:sz w:val="52"/>
                <w:szCs w:val="52"/>
              </w:rPr>
              <w:t>Zaprojektowanie i wykonanie systemu wspomagającego działalność sklepu ze sprzętem komputerowym</w:t>
            </w:r>
            <w:r w:rsidR="00E56042" w:rsidRPr="00C57843">
              <w:rPr>
                <w:rFonts w:ascii="Arial" w:hAnsi="Arial"/>
                <w:color w:val="000000" w:themeColor="text1"/>
                <w:sz w:val="52"/>
                <w:szCs w:val="52"/>
              </w:rPr>
              <w:t xml:space="preserve"> </w:t>
            </w:r>
          </w:p>
        </w:tc>
      </w:tr>
      <w:tr w:rsidR="00CC71D3" w:rsidRPr="00C57843" w:rsidTr="00435DFA">
        <w:trPr>
          <w:cantSplit/>
          <w:trHeight w:val="3306"/>
        </w:trPr>
        <w:tc>
          <w:tcPr>
            <w:tcW w:w="9211" w:type="dxa"/>
          </w:tcPr>
          <w:p w:rsidR="00765391" w:rsidRPr="00C57843" w:rsidRDefault="00765391" w:rsidP="00E56042">
            <w:pPr>
              <w:keepNext/>
              <w:keepLines/>
              <w:ind w:left="4536" w:right="282"/>
              <w:rPr>
                <w:rFonts w:ascii="Arial" w:hAnsi="Arial"/>
                <w:color w:val="000000" w:themeColor="text1"/>
                <w:sz w:val="28"/>
              </w:rPr>
            </w:pPr>
          </w:p>
          <w:p w:rsidR="00765391" w:rsidRPr="00C57843" w:rsidRDefault="00765391" w:rsidP="00E56042">
            <w:pPr>
              <w:keepNext/>
              <w:keepLines/>
              <w:ind w:left="4536" w:right="282"/>
              <w:rPr>
                <w:rFonts w:ascii="Arial" w:hAnsi="Arial"/>
                <w:color w:val="000000" w:themeColor="text1"/>
                <w:sz w:val="28"/>
              </w:rPr>
            </w:pPr>
          </w:p>
          <w:p w:rsidR="00765391" w:rsidRPr="00C57843" w:rsidRDefault="00765391" w:rsidP="00E56042">
            <w:pPr>
              <w:keepNext/>
              <w:keepLines/>
              <w:ind w:left="4536" w:right="282"/>
              <w:rPr>
                <w:rFonts w:ascii="Arial" w:hAnsi="Arial"/>
                <w:color w:val="000000" w:themeColor="text1"/>
                <w:sz w:val="28"/>
              </w:rPr>
            </w:pPr>
          </w:p>
          <w:p w:rsidR="00E56042" w:rsidRPr="00C57843" w:rsidRDefault="00E56042" w:rsidP="00E56042">
            <w:pPr>
              <w:keepNext/>
              <w:keepLines/>
              <w:ind w:left="4536" w:right="282"/>
              <w:rPr>
                <w:rFonts w:ascii="Arial" w:hAnsi="Arial"/>
                <w:color w:val="000000" w:themeColor="text1"/>
                <w:sz w:val="28"/>
              </w:rPr>
            </w:pPr>
            <w:r w:rsidRPr="00C57843">
              <w:rPr>
                <w:rFonts w:ascii="Arial" w:hAnsi="Arial"/>
                <w:color w:val="000000" w:themeColor="text1"/>
                <w:sz w:val="28"/>
              </w:rPr>
              <w:t>Promotor pracy</w:t>
            </w:r>
          </w:p>
          <w:p w:rsidR="00E56042" w:rsidRPr="00C57843" w:rsidRDefault="0074291F" w:rsidP="0074291F">
            <w:pPr>
              <w:keepNext/>
              <w:keepLines/>
              <w:ind w:left="4536" w:right="282"/>
              <w:rPr>
                <w:rFonts w:ascii="Arial" w:hAnsi="Arial" w:cs="Arial"/>
                <w:color w:val="000000" w:themeColor="text1"/>
                <w:sz w:val="20"/>
                <w:szCs w:val="20"/>
              </w:rPr>
            </w:pPr>
            <w:r>
              <w:rPr>
                <w:rFonts w:ascii="Arial" w:hAnsi="Arial"/>
                <w:color w:val="000000" w:themeColor="text1"/>
                <w:sz w:val="28"/>
              </w:rPr>
              <w:t>dr</w:t>
            </w:r>
            <w:r w:rsidR="00E56042" w:rsidRPr="00C57843">
              <w:rPr>
                <w:rFonts w:ascii="Arial" w:hAnsi="Arial"/>
                <w:color w:val="000000" w:themeColor="text1"/>
                <w:sz w:val="28"/>
              </w:rPr>
              <w:t xml:space="preserve"> inż. </w:t>
            </w:r>
            <w:r>
              <w:rPr>
                <w:rFonts w:ascii="Arial" w:hAnsi="Arial"/>
                <w:color w:val="000000" w:themeColor="text1"/>
                <w:sz w:val="28"/>
              </w:rPr>
              <w:t>Stanisław Stoch</w:t>
            </w:r>
          </w:p>
        </w:tc>
      </w:tr>
      <w:tr w:rsidR="00E56042" w:rsidRPr="00C57843" w:rsidTr="00E56042">
        <w:trPr>
          <w:cantSplit/>
          <w:trHeight w:val="834"/>
        </w:trPr>
        <w:tc>
          <w:tcPr>
            <w:tcW w:w="9211" w:type="dxa"/>
          </w:tcPr>
          <w:p w:rsidR="00E56042" w:rsidRPr="00C57843" w:rsidRDefault="00E56042" w:rsidP="00435DFA">
            <w:pPr>
              <w:keepLines/>
              <w:ind w:left="567" w:right="567"/>
              <w:jc w:val="center"/>
              <w:rPr>
                <w:rFonts w:ascii="Arial" w:hAnsi="Arial" w:cs="Arial"/>
                <w:color w:val="000000" w:themeColor="text1"/>
                <w:sz w:val="20"/>
                <w:szCs w:val="20"/>
              </w:rPr>
            </w:pPr>
            <w:r w:rsidRPr="00C57843">
              <w:rPr>
                <w:rFonts w:ascii="Arial" w:hAnsi="Arial" w:cs="Arial"/>
                <w:color w:val="000000" w:themeColor="text1"/>
                <w:sz w:val="20"/>
                <w:szCs w:val="20"/>
              </w:rPr>
              <w:t xml:space="preserve">Tarnów </w:t>
            </w:r>
            <w:r w:rsidR="00EC0B49">
              <w:rPr>
                <w:rFonts w:ascii="Arial" w:hAnsi="Arial" w:cs="Arial"/>
                <w:color w:val="000000" w:themeColor="text1"/>
                <w:sz w:val="20"/>
                <w:szCs w:val="20"/>
              </w:rPr>
              <w:t>2019/</w:t>
            </w:r>
            <w:r w:rsidRPr="00C57843">
              <w:rPr>
                <w:rFonts w:ascii="Arial" w:hAnsi="Arial" w:cs="Arial"/>
                <w:color w:val="000000" w:themeColor="text1"/>
                <w:sz w:val="20"/>
                <w:szCs w:val="20"/>
              </w:rPr>
              <w:t>20</w:t>
            </w:r>
            <w:r w:rsidR="00435DFA" w:rsidRPr="00C57843">
              <w:rPr>
                <w:rFonts w:ascii="Arial" w:hAnsi="Arial" w:cs="Arial"/>
                <w:color w:val="000000" w:themeColor="text1"/>
                <w:sz w:val="20"/>
                <w:szCs w:val="20"/>
              </w:rPr>
              <w:t>20</w:t>
            </w:r>
            <w:r w:rsidR="00EC0B49">
              <w:rPr>
                <w:rFonts w:ascii="Arial" w:hAnsi="Arial" w:cs="Arial"/>
                <w:color w:val="000000" w:themeColor="text1"/>
                <w:sz w:val="20"/>
                <w:szCs w:val="20"/>
              </w:rPr>
              <w:t>r.</w:t>
            </w:r>
          </w:p>
        </w:tc>
      </w:tr>
    </w:tbl>
    <w:p w:rsidR="00E56042" w:rsidRPr="00C57843" w:rsidRDefault="00E56042" w:rsidP="00AC6B9D">
      <w:pPr>
        <w:jc w:val="center"/>
        <w:rPr>
          <w:rFonts w:ascii="Arial" w:hAnsi="Arial" w:cs="Arial"/>
          <w:color w:val="000000" w:themeColor="text1"/>
          <w:sz w:val="20"/>
          <w:szCs w:val="20"/>
        </w:rPr>
      </w:pPr>
    </w:p>
    <w:p w:rsidR="00F00736" w:rsidRPr="00C57843" w:rsidRDefault="00F00736" w:rsidP="004F0278">
      <w:pPr>
        <w:jc w:val="center"/>
        <w:rPr>
          <w:color w:val="000000" w:themeColor="text1"/>
        </w:rPr>
        <w:sectPr w:rsidR="00F00736" w:rsidRPr="00C57843" w:rsidSect="004F0278">
          <w:type w:val="oddPage"/>
          <w:pgSz w:w="11906" w:h="16838" w:code="9"/>
          <w:pgMar w:top="1418" w:right="1134" w:bottom="1418" w:left="1134" w:header="709" w:footer="709" w:gutter="567"/>
          <w:cols w:space="708"/>
          <w:docGrid w:linePitch="360"/>
        </w:sectPr>
      </w:pPr>
    </w:p>
    <w:p w:rsidR="0096792F" w:rsidRPr="00C57843" w:rsidRDefault="0096792F" w:rsidP="0020492B">
      <w:pPr>
        <w:pStyle w:val="Tekstpodstawowy"/>
        <w:spacing w:line="240" w:lineRule="auto"/>
        <w:ind w:left="284" w:right="-1" w:firstLine="0"/>
        <w:jc w:val="center"/>
        <w:rPr>
          <w:rFonts w:ascii="Courier New" w:hAnsi="Courier New" w:cs="Courier New"/>
          <w:i/>
          <w:color w:val="000000" w:themeColor="text1"/>
          <w:szCs w:val="24"/>
        </w:rPr>
      </w:pPr>
    </w:p>
    <w:p w:rsidR="004F0278" w:rsidRPr="00C57843" w:rsidRDefault="004F0278">
      <w:pPr>
        <w:rPr>
          <w:color w:val="000000" w:themeColor="text1"/>
        </w:rPr>
      </w:pPr>
    </w:p>
    <w:p w:rsidR="004F0278" w:rsidRPr="00C57843" w:rsidRDefault="004F0278">
      <w:pPr>
        <w:rPr>
          <w:color w:val="000000" w:themeColor="text1"/>
        </w:rPr>
        <w:sectPr w:rsidR="004F0278" w:rsidRPr="00C57843" w:rsidSect="00F00736">
          <w:pgSz w:w="11906" w:h="16838" w:code="9"/>
          <w:pgMar w:top="1418" w:right="1134" w:bottom="1418" w:left="1134" w:header="709" w:footer="709" w:gutter="567"/>
          <w:cols w:space="708"/>
          <w:docGrid w:linePitch="360"/>
        </w:sectPr>
      </w:pPr>
    </w:p>
    <w:sdt>
      <w:sdtPr>
        <w:rPr>
          <w:rFonts w:ascii="Times New Roman" w:eastAsia="Calibri" w:hAnsi="Times New Roman" w:cs="Times New Roman"/>
          <w:b w:val="0"/>
          <w:bCs w:val="0"/>
          <w:color w:val="000000" w:themeColor="text1"/>
          <w:sz w:val="24"/>
          <w:szCs w:val="22"/>
        </w:rPr>
        <w:id w:val="34126813"/>
        <w:docPartObj>
          <w:docPartGallery w:val="Table of Contents"/>
          <w:docPartUnique/>
        </w:docPartObj>
      </w:sdtPr>
      <w:sdtContent>
        <w:p w:rsidR="00800681" w:rsidRPr="00C57843" w:rsidRDefault="00800681" w:rsidP="00FC7D0A">
          <w:pPr>
            <w:pStyle w:val="Nagwekspisutreci"/>
            <w:rPr>
              <w:color w:val="000000" w:themeColor="text1"/>
            </w:rPr>
          </w:pPr>
          <w:r w:rsidRPr="00C57843">
            <w:rPr>
              <w:color w:val="000000" w:themeColor="text1"/>
            </w:rPr>
            <w:t>Spis treści</w:t>
          </w:r>
        </w:p>
        <w:p w:rsidR="00837261" w:rsidRDefault="00E6334E">
          <w:pPr>
            <w:pStyle w:val="Spistreci1"/>
            <w:rPr>
              <w:rFonts w:asciiTheme="minorHAnsi" w:eastAsiaTheme="minorEastAsia" w:hAnsiTheme="minorHAnsi" w:cstheme="minorBidi"/>
              <w:noProof/>
              <w:sz w:val="22"/>
              <w:lang w:eastAsia="pl-PL"/>
            </w:rPr>
          </w:pPr>
          <w:r w:rsidRPr="00C57843">
            <w:rPr>
              <w:color w:val="000000" w:themeColor="text1"/>
            </w:rPr>
            <w:fldChar w:fldCharType="begin"/>
          </w:r>
          <w:r w:rsidR="00800681" w:rsidRPr="00C57843">
            <w:rPr>
              <w:color w:val="000000" w:themeColor="text1"/>
            </w:rPr>
            <w:instrText xml:space="preserve"> TOC \o "1-3" \h \z \u </w:instrText>
          </w:r>
          <w:r w:rsidRPr="00C57843">
            <w:rPr>
              <w:color w:val="000000" w:themeColor="text1"/>
            </w:rPr>
            <w:fldChar w:fldCharType="separate"/>
          </w:r>
          <w:hyperlink w:anchor="_Toc29303858" w:history="1">
            <w:r w:rsidR="00837261" w:rsidRPr="00F31BB0">
              <w:rPr>
                <w:rStyle w:val="Hipercze"/>
                <w:noProof/>
              </w:rPr>
              <w:t>Wstęp</w:t>
            </w:r>
            <w:r w:rsidR="00837261">
              <w:rPr>
                <w:noProof/>
                <w:webHidden/>
              </w:rPr>
              <w:tab/>
            </w:r>
            <w:r>
              <w:rPr>
                <w:noProof/>
                <w:webHidden/>
              </w:rPr>
              <w:fldChar w:fldCharType="begin"/>
            </w:r>
            <w:r w:rsidR="00837261">
              <w:rPr>
                <w:noProof/>
                <w:webHidden/>
              </w:rPr>
              <w:instrText xml:space="preserve"> PAGEREF _Toc29303858 \h </w:instrText>
            </w:r>
            <w:r>
              <w:rPr>
                <w:noProof/>
                <w:webHidden/>
              </w:rPr>
            </w:r>
            <w:r>
              <w:rPr>
                <w:noProof/>
                <w:webHidden/>
              </w:rPr>
              <w:fldChar w:fldCharType="separate"/>
            </w:r>
            <w:r w:rsidR="00DE5EFE">
              <w:rPr>
                <w:noProof/>
                <w:webHidden/>
              </w:rPr>
              <w:t>3</w:t>
            </w:r>
            <w:r>
              <w:rPr>
                <w:noProof/>
                <w:webHidden/>
              </w:rPr>
              <w:fldChar w:fldCharType="end"/>
            </w:r>
          </w:hyperlink>
        </w:p>
        <w:p w:rsidR="00837261" w:rsidRDefault="00415D78">
          <w:pPr>
            <w:pStyle w:val="Spistreci1"/>
            <w:rPr>
              <w:rFonts w:asciiTheme="minorHAnsi" w:eastAsiaTheme="minorEastAsia" w:hAnsiTheme="minorHAnsi" w:cstheme="minorBidi"/>
              <w:noProof/>
              <w:sz w:val="22"/>
              <w:lang w:eastAsia="pl-PL"/>
            </w:rPr>
          </w:pPr>
          <w:hyperlink w:anchor="_Toc29303859" w:history="1">
            <w:r w:rsidR="00837261" w:rsidRPr="00F31BB0">
              <w:rPr>
                <w:rStyle w:val="Hipercze"/>
                <w:noProof/>
              </w:rPr>
              <w:t>1.</w:t>
            </w:r>
            <w:r w:rsidR="00837261">
              <w:rPr>
                <w:rFonts w:asciiTheme="minorHAnsi" w:eastAsiaTheme="minorEastAsia" w:hAnsiTheme="minorHAnsi" w:cstheme="minorBidi"/>
                <w:noProof/>
                <w:sz w:val="22"/>
                <w:lang w:eastAsia="pl-PL"/>
              </w:rPr>
              <w:tab/>
            </w:r>
            <w:r w:rsidR="00837261" w:rsidRPr="00F31BB0">
              <w:rPr>
                <w:rStyle w:val="Hipercze"/>
                <w:noProof/>
              </w:rPr>
              <w:t>Sklep internetowy okiem biznesu</w:t>
            </w:r>
            <w:r w:rsidR="00837261">
              <w:rPr>
                <w:noProof/>
                <w:webHidden/>
              </w:rPr>
              <w:tab/>
            </w:r>
            <w:r w:rsidR="00E6334E">
              <w:rPr>
                <w:noProof/>
                <w:webHidden/>
              </w:rPr>
              <w:fldChar w:fldCharType="begin"/>
            </w:r>
            <w:r w:rsidR="00837261">
              <w:rPr>
                <w:noProof/>
                <w:webHidden/>
              </w:rPr>
              <w:instrText xml:space="preserve"> PAGEREF _Toc29303859 \h </w:instrText>
            </w:r>
            <w:r w:rsidR="00E6334E">
              <w:rPr>
                <w:noProof/>
                <w:webHidden/>
              </w:rPr>
            </w:r>
            <w:r w:rsidR="00E6334E">
              <w:rPr>
                <w:noProof/>
                <w:webHidden/>
              </w:rPr>
              <w:fldChar w:fldCharType="separate"/>
            </w:r>
            <w:r w:rsidR="00DE5EFE">
              <w:rPr>
                <w:noProof/>
                <w:webHidden/>
              </w:rPr>
              <w:t>4</w:t>
            </w:r>
            <w:r w:rsidR="00E6334E">
              <w:rPr>
                <w:noProof/>
                <w:webHidden/>
              </w:rPr>
              <w:fldChar w:fldCharType="end"/>
            </w:r>
          </w:hyperlink>
        </w:p>
        <w:p w:rsidR="00837261" w:rsidRDefault="00415D78">
          <w:pPr>
            <w:pStyle w:val="Spistreci2"/>
            <w:tabs>
              <w:tab w:val="left" w:pos="1701"/>
            </w:tabs>
            <w:rPr>
              <w:rFonts w:asciiTheme="minorHAnsi" w:eastAsiaTheme="minorEastAsia" w:hAnsiTheme="minorHAnsi" w:cstheme="minorBidi"/>
              <w:noProof/>
              <w:sz w:val="22"/>
              <w:lang w:eastAsia="pl-PL"/>
            </w:rPr>
          </w:pPr>
          <w:hyperlink w:anchor="_Toc29303860" w:history="1">
            <w:r w:rsidR="00837261" w:rsidRPr="00F31BB0">
              <w:rPr>
                <w:rStyle w:val="Hipercze"/>
                <w:noProof/>
              </w:rPr>
              <w:t>1.1.</w:t>
            </w:r>
            <w:r w:rsidR="00837261">
              <w:rPr>
                <w:rFonts w:asciiTheme="minorHAnsi" w:eastAsiaTheme="minorEastAsia" w:hAnsiTheme="minorHAnsi" w:cstheme="minorBidi"/>
                <w:noProof/>
                <w:sz w:val="22"/>
                <w:lang w:eastAsia="pl-PL"/>
              </w:rPr>
              <w:tab/>
            </w:r>
            <w:r w:rsidR="00837261" w:rsidRPr="00F31BB0">
              <w:rPr>
                <w:rStyle w:val="Hipercze"/>
                <w:noProof/>
              </w:rPr>
              <w:t>Czym jest sklep internetowy?</w:t>
            </w:r>
            <w:r w:rsidR="00837261">
              <w:rPr>
                <w:noProof/>
                <w:webHidden/>
              </w:rPr>
              <w:tab/>
            </w:r>
            <w:r w:rsidR="00E6334E">
              <w:rPr>
                <w:noProof/>
                <w:webHidden/>
              </w:rPr>
              <w:fldChar w:fldCharType="begin"/>
            </w:r>
            <w:r w:rsidR="00837261">
              <w:rPr>
                <w:noProof/>
                <w:webHidden/>
              </w:rPr>
              <w:instrText xml:space="preserve"> PAGEREF _Toc29303860 \h </w:instrText>
            </w:r>
            <w:r w:rsidR="00E6334E">
              <w:rPr>
                <w:noProof/>
                <w:webHidden/>
              </w:rPr>
            </w:r>
            <w:r w:rsidR="00E6334E">
              <w:rPr>
                <w:noProof/>
                <w:webHidden/>
              </w:rPr>
              <w:fldChar w:fldCharType="separate"/>
            </w:r>
            <w:r w:rsidR="00DE5EFE">
              <w:rPr>
                <w:noProof/>
                <w:webHidden/>
              </w:rPr>
              <w:t>4</w:t>
            </w:r>
            <w:r w:rsidR="00E6334E">
              <w:rPr>
                <w:noProof/>
                <w:webHidden/>
              </w:rPr>
              <w:fldChar w:fldCharType="end"/>
            </w:r>
          </w:hyperlink>
        </w:p>
        <w:p w:rsidR="00837261" w:rsidRDefault="00415D78">
          <w:pPr>
            <w:pStyle w:val="Spistreci2"/>
            <w:tabs>
              <w:tab w:val="left" w:pos="1701"/>
            </w:tabs>
            <w:rPr>
              <w:rFonts w:asciiTheme="minorHAnsi" w:eastAsiaTheme="minorEastAsia" w:hAnsiTheme="minorHAnsi" w:cstheme="minorBidi"/>
              <w:noProof/>
              <w:sz w:val="22"/>
              <w:lang w:eastAsia="pl-PL"/>
            </w:rPr>
          </w:pPr>
          <w:hyperlink w:anchor="_Toc29303861" w:history="1">
            <w:r w:rsidR="00837261" w:rsidRPr="00F31BB0">
              <w:rPr>
                <w:rStyle w:val="Hipercze"/>
                <w:noProof/>
              </w:rPr>
              <w:t>1.2.</w:t>
            </w:r>
            <w:r w:rsidR="00837261">
              <w:rPr>
                <w:rFonts w:asciiTheme="minorHAnsi" w:eastAsiaTheme="minorEastAsia" w:hAnsiTheme="minorHAnsi" w:cstheme="minorBidi"/>
                <w:noProof/>
                <w:sz w:val="22"/>
                <w:lang w:eastAsia="pl-PL"/>
              </w:rPr>
              <w:tab/>
            </w:r>
            <w:r w:rsidR="00837261" w:rsidRPr="00F31BB0">
              <w:rPr>
                <w:rStyle w:val="Hipercze"/>
                <w:noProof/>
              </w:rPr>
              <w:t>Opis działania sklepu</w:t>
            </w:r>
            <w:r w:rsidR="00837261">
              <w:rPr>
                <w:noProof/>
                <w:webHidden/>
              </w:rPr>
              <w:tab/>
            </w:r>
            <w:r w:rsidR="00E6334E">
              <w:rPr>
                <w:noProof/>
                <w:webHidden/>
              </w:rPr>
              <w:fldChar w:fldCharType="begin"/>
            </w:r>
            <w:r w:rsidR="00837261">
              <w:rPr>
                <w:noProof/>
                <w:webHidden/>
              </w:rPr>
              <w:instrText xml:space="preserve"> PAGEREF _Toc29303861 \h </w:instrText>
            </w:r>
            <w:r w:rsidR="00E6334E">
              <w:rPr>
                <w:noProof/>
                <w:webHidden/>
              </w:rPr>
            </w:r>
            <w:r w:rsidR="00E6334E">
              <w:rPr>
                <w:noProof/>
                <w:webHidden/>
              </w:rPr>
              <w:fldChar w:fldCharType="separate"/>
            </w:r>
            <w:r w:rsidR="00DE5EFE">
              <w:rPr>
                <w:noProof/>
                <w:webHidden/>
              </w:rPr>
              <w:t>5</w:t>
            </w:r>
            <w:r w:rsidR="00E6334E">
              <w:rPr>
                <w:noProof/>
                <w:webHidden/>
              </w:rPr>
              <w:fldChar w:fldCharType="end"/>
            </w:r>
          </w:hyperlink>
        </w:p>
        <w:p w:rsidR="00837261" w:rsidRDefault="00415D78">
          <w:pPr>
            <w:pStyle w:val="Spistreci2"/>
            <w:tabs>
              <w:tab w:val="left" w:pos="1701"/>
            </w:tabs>
            <w:rPr>
              <w:rFonts w:asciiTheme="minorHAnsi" w:eastAsiaTheme="minorEastAsia" w:hAnsiTheme="minorHAnsi" w:cstheme="minorBidi"/>
              <w:noProof/>
              <w:sz w:val="22"/>
              <w:lang w:eastAsia="pl-PL"/>
            </w:rPr>
          </w:pPr>
          <w:hyperlink w:anchor="_Toc29303862" w:history="1">
            <w:r w:rsidR="00837261" w:rsidRPr="00F31BB0">
              <w:rPr>
                <w:rStyle w:val="Hipercze"/>
                <w:noProof/>
              </w:rPr>
              <w:t>1.3.</w:t>
            </w:r>
            <w:r w:rsidR="00837261">
              <w:rPr>
                <w:rFonts w:asciiTheme="minorHAnsi" w:eastAsiaTheme="minorEastAsia" w:hAnsiTheme="minorHAnsi" w:cstheme="minorBidi"/>
                <w:noProof/>
                <w:sz w:val="22"/>
                <w:lang w:eastAsia="pl-PL"/>
              </w:rPr>
              <w:tab/>
            </w:r>
            <w:r w:rsidR="00837261" w:rsidRPr="00F31BB0">
              <w:rPr>
                <w:rStyle w:val="Hipercze"/>
                <w:noProof/>
              </w:rPr>
              <w:t>Zapotrzebowanie na system</w:t>
            </w:r>
            <w:r w:rsidR="00837261">
              <w:rPr>
                <w:noProof/>
                <w:webHidden/>
              </w:rPr>
              <w:tab/>
            </w:r>
            <w:r w:rsidR="00E6334E">
              <w:rPr>
                <w:noProof/>
                <w:webHidden/>
              </w:rPr>
              <w:fldChar w:fldCharType="begin"/>
            </w:r>
            <w:r w:rsidR="00837261">
              <w:rPr>
                <w:noProof/>
                <w:webHidden/>
              </w:rPr>
              <w:instrText xml:space="preserve"> PAGEREF _Toc29303862 \h </w:instrText>
            </w:r>
            <w:r w:rsidR="00E6334E">
              <w:rPr>
                <w:noProof/>
                <w:webHidden/>
              </w:rPr>
            </w:r>
            <w:r w:rsidR="00E6334E">
              <w:rPr>
                <w:noProof/>
                <w:webHidden/>
              </w:rPr>
              <w:fldChar w:fldCharType="separate"/>
            </w:r>
            <w:r w:rsidR="00DE5EFE">
              <w:rPr>
                <w:noProof/>
                <w:webHidden/>
              </w:rPr>
              <w:t>5</w:t>
            </w:r>
            <w:r w:rsidR="00E6334E">
              <w:rPr>
                <w:noProof/>
                <w:webHidden/>
              </w:rPr>
              <w:fldChar w:fldCharType="end"/>
            </w:r>
          </w:hyperlink>
        </w:p>
        <w:p w:rsidR="00837261" w:rsidRDefault="00415D78">
          <w:pPr>
            <w:pStyle w:val="Spistreci3"/>
            <w:tabs>
              <w:tab w:val="left" w:pos="1701"/>
            </w:tabs>
            <w:rPr>
              <w:rFonts w:asciiTheme="minorHAnsi" w:eastAsiaTheme="minorEastAsia" w:hAnsiTheme="minorHAnsi" w:cstheme="minorBidi"/>
              <w:noProof/>
              <w:sz w:val="22"/>
              <w:lang w:eastAsia="pl-PL"/>
            </w:rPr>
          </w:pPr>
          <w:hyperlink w:anchor="_Toc29303863" w:history="1">
            <w:r w:rsidR="00837261" w:rsidRPr="00F31BB0">
              <w:rPr>
                <w:rStyle w:val="Hipercze"/>
                <w:noProof/>
              </w:rPr>
              <w:t>1.3.1.</w:t>
            </w:r>
            <w:r w:rsidR="00837261">
              <w:rPr>
                <w:rFonts w:asciiTheme="minorHAnsi" w:eastAsiaTheme="minorEastAsia" w:hAnsiTheme="minorHAnsi" w:cstheme="minorBidi"/>
                <w:noProof/>
                <w:sz w:val="22"/>
                <w:lang w:eastAsia="pl-PL"/>
              </w:rPr>
              <w:tab/>
            </w:r>
            <w:r w:rsidR="00837261" w:rsidRPr="00F31BB0">
              <w:rPr>
                <w:rStyle w:val="Hipercze"/>
                <w:noProof/>
              </w:rPr>
              <w:t>Koncepcja strony internetowej</w:t>
            </w:r>
            <w:r w:rsidR="00837261">
              <w:rPr>
                <w:noProof/>
                <w:webHidden/>
              </w:rPr>
              <w:tab/>
            </w:r>
            <w:r w:rsidR="00E6334E">
              <w:rPr>
                <w:noProof/>
                <w:webHidden/>
              </w:rPr>
              <w:fldChar w:fldCharType="begin"/>
            </w:r>
            <w:r w:rsidR="00837261">
              <w:rPr>
                <w:noProof/>
                <w:webHidden/>
              </w:rPr>
              <w:instrText xml:space="preserve"> PAGEREF _Toc29303863 \h </w:instrText>
            </w:r>
            <w:r w:rsidR="00E6334E">
              <w:rPr>
                <w:noProof/>
                <w:webHidden/>
              </w:rPr>
            </w:r>
            <w:r w:rsidR="00E6334E">
              <w:rPr>
                <w:noProof/>
                <w:webHidden/>
              </w:rPr>
              <w:fldChar w:fldCharType="separate"/>
            </w:r>
            <w:r w:rsidR="00DE5EFE">
              <w:rPr>
                <w:noProof/>
                <w:webHidden/>
              </w:rPr>
              <w:t>5</w:t>
            </w:r>
            <w:r w:rsidR="00E6334E">
              <w:rPr>
                <w:noProof/>
                <w:webHidden/>
              </w:rPr>
              <w:fldChar w:fldCharType="end"/>
            </w:r>
          </w:hyperlink>
        </w:p>
        <w:p w:rsidR="00837261" w:rsidRDefault="00415D78">
          <w:pPr>
            <w:pStyle w:val="Spistreci3"/>
            <w:tabs>
              <w:tab w:val="left" w:pos="1701"/>
            </w:tabs>
            <w:rPr>
              <w:rFonts w:asciiTheme="minorHAnsi" w:eastAsiaTheme="minorEastAsia" w:hAnsiTheme="minorHAnsi" w:cstheme="minorBidi"/>
              <w:noProof/>
              <w:sz w:val="22"/>
              <w:lang w:eastAsia="pl-PL"/>
            </w:rPr>
          </w:pPr>
          <w:hyperlink w:anchor="_Toc29303864" w:history="1">
            <w:r w:rsidR="00837261" w:rsidRPr="00F31BB0">
              <w:rPr>
                <w:rStyle w:val="Hipercze"/>
                <w:noProof/>
              </w:rPr>
              <w:t>1.3.2.</w:t>
            </w:r>
            <w:r w:rsidR="00837261">
              <w:rPr>
                <w:rFonts w:asciiTheme="minorHAnsi" w:eastAsiaTheme="minorEastAsia" w:hAnsiTheme="minorHAnsi" w:cstheme="minorBidi"/>
                <w:noProof/>
                <w:sz w:val="22"/>
                <w:lang w:eastAsia="pl-PL"/>
              </w:rPr>
              <w:tab/>
            </w:r>
            <w:r w:rsidR="00837261" w:rsidRPr="00F31BB0">
              <w:rPr>
                <w:rStyle w:val="Hipercze"/>
                <w:noProof/>
              </w:rPr>
              <w:t>Koncepcja panelu obsługi systemem</w:t>
            </w:r>
            <w:r w:rsidR="00837261">
              <w:rPr>
                <w:noProof/>
                <w:webHidden/>
              </w:rPr>
              <w:tab/>
            </w:r>
            <w:r w:rsidR="00E6334E">
              <w:rPr>
                <w:noProof/>
                <w:webHidden/>
              </w:rPr>
              <w:fldChar w:fldCharType="begin"/>
            </w:r>
            <w:r w:rsidR="00837261">
              <w:rPr>
                <w:noProof/>
                <w:webHidden/>
              </w:rPr>
              <w:instrText xml:space="preserve"> PAGEREF _Toc29303864 \h </w:instrText>
            </w:r>
            <w:r w:rsidR="00E6334E">
              <w:rPr>
                <w:noProof/>
                <w:webHidden/>
              </w:rPr>
            </w:r>
            <w:r w:rsidR="00E6334E">
              <w:rPr>
                <w:noProof/>
                <w:webHidden/>
              </w:rPr>
              <w:fldChar w:fldCharType="separate"/>
            </w:r>
            <w:r w:rsidR="00DE5EFE">
              <w:rPr>
                <w:noProof/>
                <w:webHidden/>
              </w:rPr>
              <w:t>5</w:t>
            </w:r>
            <w:r w:rsidR="00E6334E">
              <w:rPr>
                <w:noProof/>
                <w:webHidden/>
              </w:rPr>
              <w:fldChar w:fldCharType="end"/>
            </w:r>
          </w:hyperlink>
        </w:p>
        <w:p w:rsidR="00837261" w:rsidRDefault="00415D78">
          <w:pPr>
            <w:pStyle w:val="Spistreci3"/>
            <w:tabs>
              <w:tab w:val="left" w:pos="1701"/>
            </w:tabs>
            <w:rPr>
              <w:rFonts w:asciiTheme="minorHAnsi" w:eastAsiaTheme="minorEastAsia" w:hAnsiTheme="minorHAnsi" w:cstheme="minorBidi"/>
              <w:noProof/>
              <w:sz w:val="22"/>
              <w:lang w:eastAsia="pl-PL"/>
            </w:rPr>
          </w:pPr>
          <w:hyperlink w:anchor="_Toc29303865" w:history="1">
            <w:r w:rsidR="00837261" w:rsidRPr="00F31BB0">
              <w:rPr>
                <w:rStyle w:val="Hipercze"/>
                <w:noProof/>
              </w:rPr>
              <w:t>1.3.3.</w:t>
            </w:r>
            <w:r w:rsidR="00837261">
              <w:rPr>
                <w:rFonts w:asciiTheme="minorHAnsi" w:eastAsiaTheme="minorEastAsia" w:hAnsiTheme="minorHAnsi" w:cstheme="minorBidi"/>
                <w:noProof/>
                <w:sz w:val="22"/>
                <w:lang w:eastAsia="pl-PL"/>
              </w:rPr>
              <w:tab/>
            </w:r>
            <w:r w:rsidR="00837261" w:rsidRPr="00F31BB0">
              <w:rPr>
                <w:rStyle w:val="Hipercze"/>
                <w:noProof/>
              </w:rPr>
              <w:t>Architektura systemu</w:t>
            </w:r>
            <w:r w:rsidR="00837261">
              <w:rPr>
                <w:noProof/>
                <w:webHidden/>
              </w:rPr>
              <w:tab/>
            </w:r>
            <w:r w:rsidR="00E6334E">
              <w:rPr>
                <w:noProof/>
                <w:webHidden/>
              </w:rPr>
              <w:fldChar w:fldCharType="begin"/>
            </w:r>
            <w:r w:rsidR="00837261">
              <w:rPr>
                <w:noProof/>
                <w:webHidden/>
              </w:rPr>
              <w:instrText xml:space="preserve"> PAGEREF _Toc29303865 \h </w:instrText>
            </w:r>
            <w:r w:rsidR="00E6334E">
              <w:rPr>
                <w:noProof/>
                <w:webHidden/>
              </w:rPr>
            </w:r>
            <w:r w:rsidR="00E6334E">
              <w:rPr>
                <w:noProof/>
                <w:webHidden/>
              </w:rPr>
              <w:fldChar w:fldCharType="separate"/>
            </w:r>
            <w:r w:rsidR="00DE5EFE">
              <w:rPr>
                <w:noProof/>
                <w:webHidden/>
              </w:rPr>
              <w:t>5</w:t>
            </w:r>
            <w:r w:rsidR="00E6334E">
              <w:rPr>
                <w:noProof/>
                <w:webHidden/>
              </w:rPr>
              <w:fldChar w:fldCharType="end"/>
            </w:r>
          </w:hyperlink>
        </w:p>
        <w:p w:rsidR="00837261" w:rsidRDefault="00415D78">
          <w:pPr>
            <w:pStyle w:val="Spistreci1"/>
            <w:rPr>
              <w:rFonts w:asciiTheme="minorHAnsi" w:eastAsiaTheme="minorEastAsia" w:hAnsiTheme="minorHAnsi" w:cstheme="minorBidi"/>
              <w:noProof/>
              <w:sz w:val="22"/>
              <w:lang w:eastAsia="pl-PL"/>
            </w:rPr>
          </w:pPr>
          <w:hyperlink w:anchor="_Toc29303866" w:history="1">
            <w:r w:rsidR="00837261" w:rsidRPr="00F31BB0">
              <w:rPr>
                <w:rStyle w:val="Hipercze"/>
                <w:noProof/>
              </w:rPr>
              <w:t>2.</w:t>
            </w:r>
            <w:r w:rsidR="00837261">
              <w:rPr>
                <w:rFonts w:asciiTheme="minorHAnsi" w:eastAsiaTheme="minorEastAsia" w:hAnsiTheme="minorHAnsi" w:cstheme="minorBidi"/>
                <w:noProof/>
                <w:sz w:val="22"/>
                <w:lang w:eastAsia="pl-PL"/>
              </w:rPr>
              <w:tab/>
            </w:r>
            <w:r w:rsidR="00837261" w:rsidRPr="00F31BB0">
              <w:rPr>
                <w:rStyle w:val="Hipercze"/>
                <w:noProof/>
              </w:rPr>
              <w:t>Wykorzystane języki, biblioteki oraz technologie</w:t>
            </w:r>
            <w:r w:rsidR="00837261">
              <w:rPr>
                <w:noProof/>
                <w:webHidden/>
              </w:rPr>
              <w:tab/>
            </w:r>
            <w:r w:rsidR="00E6334E">
              <w:rPr>
                <w:noProof/>
                <w:webHidden/>
              </w:rPr>
              <w:fldChar w:fldCharType="begin"/>
            </w:r>
            <w:r w:rsidR="00837261">
              <w:rPr>
                <w:noProof/>
                <w:webHidden/>
              </w:rPr>
              <w:instrText xml:space="preserve"> PAGEREF _Toc29303866 \h </w:instrText>
            </w:r>
            <w:r w:rsidR="00E6334E">
              <w:rPr>
                <w:noProof/>
                <w:webHidden/>
              </w:rPr>
            </w:r>
            <w:r w:rsidR="00E6334E">
              <w:rPr>
                <w:noProof/>
                <w:webHidden/>
              </w:rPr>
              <w:fldChar w:fldCharType="separate"/>
            </w:r>
            <w:r w:rsidR="00DE5EFE">
              <w:rPr>
                <w:noProof/>
                <w:webHidden/>
              </w:rPr>
              <w:t>6</w:t>
            </w:r>
            <w:r w:rsidR="00E6334E">
              <w:rPr>
                <w:noProof/>
                <w:webHidden/>
              </w:rPr>
              <w:fldChar w:fldCharType="end"/>
            </w:r>
          </w:hyperlink>
        </w:p>
        <w:p w:rsidR="00837261" w:rsidRDefault="00415D78">
          <w:pPr>
            <w:pStyle w:val="Spistreci2"/>
            <w:tabs>
              <w:tab w:val="left" w:pos="1701"/>
            </w:tabs>
            <w:rPr>
              <w:rFonts w:asciiTheme="minorHAnsi" w:eastAsiaTheme="minorEastAsia" w:hAnsiTheme="minorHAnsi" w:cstheme="minorBidi"/>
              <w:noProof/>
              <w:sz w:val="22"/>
              <w:lang w:eastAsia="pl-PL"/>
            </w:rPr>
          </w:pPr>
          <w:hyperlink w:anchor="_Toc29303867" w:history="1">
            <w:r w:rsidR="00837261" w:rsidRPr="00F31BB0">
              <w:rPr>
                <w:rStyle w:val="Hipercze"/>
                <w:noProof/>
              </w:rPr>
              <w:t>2.1.</w:t>
            </w:r>
            <w:r w:rsidR="00837261">
              <w:rPr>
                <w:rFonts w:asciiTheme="minorHAnsi" w:eastAsiaTheme="minorEastAsia" w:hAnsiTheme="minorHAnsi" w:cstheme="minorBidi"/>
                <w:noProof/>
                <w:sz w:val="22"/>
                <w:lang w:eastAsia="pl-PL"/>
              </w:rPr>
              <w:tab/>
            </w:r>
            <w:r w:rsidR="00837261" w:rsidRPr="00F31BB0">
              <w:rPr>
                <w:rStyle w:val="Hipercze"/>
                <w:noProof/>
              </w:rPr>
              <w:t>XAMPP</w:t>
            </w:r>
            <w:r w:rsidR="00837261">
              <w:rPr>
                <w:noProof/>
                <w:webHidden/>
              </w:rPr>
              <w:tab/>
            </w:r>
            <w:r w:rsidR="00E6334E">
              <w:rPr>
                <w:noProof/>
                <w:webHidden/>
              </w:rPr>
              <w:fldChar w:fldCharType="begin"/>
            </w:r>
            <w:r w:rsidR="00837261">
              <w:rPr>
                <w:noProof/>
                <w:webHidden/>
              </w:rPr>
              <w:instrText xml:space="preserve"> PAGEREF _Toc29303867 \h </w:instrText>
            </w:r>
            <w:r w:rsidR="00E6334E">
              <w:rPr>
                <w:noProof/>
                <w:webHidden/>
              </w:rPr>
            </w:r>
            <w:r w:rsidR="00E6334E">
              <w:rPr>
                <w:noProof/>
                <w:webHidden/>
              </w:rPr>
              <w:fldChar w:fldCharType="separate"/>
            </w:r>
            <w:r w:rsidR="00DE5EFE">
              <w:rPr>
                <w:noProof/>
                <w:webHidden/>
              </w:rPr>
              <w:t>6</w:t>
            </w:r>
            <w:r w:rsidR="00E6334E">
              <w:rPr>
                <w:noProof/>
                <w:webHidden/>
              </w:rPr>
              <w:fldChar w:fldCharType="end"/>
            </w:r>
          </w:hyperlink>
        </w:p>
        <w:p w:rsidR="00837261" w:rsidRDefault="00415D78">
          <w:pPr>
            <w:pStyle w:val="Spistreci3"/>
            <w:tabs>
              <w:tab w:val="left" w:pos="1701"/>
            </w:tabs>
            <w:rPr>
              <w:rFonts w:asciiTheme="minorHAnsi" w:eastAsiaTheme="minorEastAsia" w:hAnsiTheme="minorHAnsi" w:cstheme="minorBidi"/>
              <w:noProof/>
              <w:sz w:val="22"/>
              <w:lang w:eastAsia="pl-PL"/>
            </w:rPr>
          </w:pPr>
          <w:hyperlink w:anchor="_Toc29303868" w:history="1">
            <w:r w:rsidR="00837261" w:rsidRPr="00F31BB0">
              <w:rPr>
                <w:rStyle w:val="Hipercze"/>
                <w:noProof/>
              </w:rPr>
              <w:t>2.1.1.</w:t>
            </w:r>
            <w:r w:rsidR="00837261">
              <w:rPr>
                <w:rFonts w:asciiTheme="minorHAnsi" w:eastAsiaTheme="minorEastAsia" w:hAnsiTheme="minorHAnsi" w:cstheme="minorBidi"/>
                <w:noProof/>
                <w:sz w:val="22"/>
                <w:lang w:eastAsia="pl-PL"/>
              </w:rPr>
              <w:tab/>
            </w:r>
            <w:r w:rsidR="00837261" w:rsidRPr="00F31BB0">
              <w:rPr>
                <w:rStyle w:val="Hipercze"/>
                <w:noProof/>
              </w:rPr>
              <w:t>Serwer Apache</w:t>
            </w:r>
            <w:r w:rsidR="00837261">
              <w:rPr>
                <w:noProof/>
                <w:webHidden/>
              </w:rPr>
              <w:tab/>
            </w:r>
            <w:r w:rsidR="00E6334E">
              <w:rPr>
                <w:noProof/>
                <w:webHidden/>
              </w:rPr>
              <w:fldChar w:fldCharType="begin"/>
            </w:r>
            <w:r w:rsidR="00837261">
              <w:rPr>
                <w:noProof/>
                <w:webHidden/>
              </w:rPr>
              <w:instrText xml:space="preserve"> PAGEREF _Toc29303868 \h </w:instrText>
            </w:r>
            <w:r w:rsidR="00E6334E">
              <w:rPr>
                <w:noProof/>
                <w:webHidden/>
              </w:rPr>
            </w:r>
            <w:r w:rsidR="00E6334E">
              <w:rPr>
                <w:noProof/>
                <w:webHidden/>
              </w:rPr>
              <w:fldChar w:fldCharType="separate"/>
            </w:r>
            <w:r w:rsidR="00DE5EFE">
              <w:rPr>
                <w:noProof/>
                <w:webHidden/>
              </w:rPr>
              <w:t>6</w:t>
            </w:r>
            <w:r w:rsidR="00E6334E">
              <w:rPr>
                <w:noProof/>
                <w:webHidden/>
              </w:rPr>
              <w:fldChar w:fldCharType="end"/>
            </w:r>
          </w:hyperlink>
        </w:p>
        <w:p w:rsidR="00837261" w:rsidRDefault="00415D78">
          <w:pPr>
            <w:pStyle w:val="Spistreci3"/>
            <w:tabs>
              <w:tab w:val="left" w:pos="1701"/>
            </w:tabs>
            <w:rPr>
              <w:rFonts w:asciiTheme="minorHAnsi" w:eastAsiaTheme="minorEastAsia" w:hAnsiTheme="minorHAnsi" w:cstheme="minorBidi"/>
              <w:noProof/>
              <w:sz w:val="22"/>
              <w:lang w:eastAsia="pl-PL"/>
            </w:rPr>
          </w:pPr>
          <w:hyperlink w:anchor="_Toc29303869" w:history="1">
            <w:r w:rsidR="00837261" w:rsidRPr="00F31BB0">
              <w:rPr>
                <w:rStyle w:val="Hipercze"/>
                <w:noProof/>
              </w:rPr>
              <w:t>2.1.2.</w:t>
            </w:r>
            <w:r w:rsidR="00837261">
              <w:rPr>
                <w:rFonts w:asciiTheme="minorHAnsi" w:eastAsiaTheme="minorEastAsia" w:hAnsiTheme="minorHAnsi" w:cstheme="minorBidi"/>
                <w:noProof/>
                <w:sz w:val="22"/>
                <w:lang w:eastAsia="pl-PL"/>
              </w:rPr>
              <w:tab/>
            </w:r>
            <w:r w:rsidR="00837261" w:rsidRPr="00F31BB0">
              <w:rPr>
                <w:rStyle w:val="Hipercze"/>
                <w:noProof/>
              </w:rPr>
              <w:t>Baza danych MySQL</w:t>
            </w:r>
            <w:r w:rsidR="00837261">
              <w:rPr>
                <w:noProof/>
                <w:webHidden/>
              </w:rPr>
              <w:tab/>
            </w:r>
            <w:r w:rsidR="00E6334E">
              <w:rPr>
                <w:noProof/>
                <w:webHidden/>
              </w:rPr>
              <w:fldChar w:fldCharType="begin"/>
            </w:r>
            <w:r w:rsidR="00837261">
              <w:rPr>
                <w:noProof/>
                <w:webHidden/>
              </w:rPr>
              <w:instrText xml:space="preserve"> PAGEREF _Toc29303869 \h </w:instrText>
            </w:r>
            <w:r w:rsidR="00E6334E">
              <w:rPr>
                <w:noProof/>
                <w:webHidden/>
              </w:rPr>
            </w:r>
            <w:r w:rsidR="00E6334E">
              <w:rPr>
                <w:noProof/>
                <w:webHidden/>
              </w:rPr>
              <w:fldChar w:fldCharType="separate"/>
            </w:r>
            <w:r w:rsidR="00DE5EFE">
              <w:rPr>
                <w:noProof/>
                <w:webHidden/>
              </w:rPr>
              <w:t>7</w:t>
            </w:r>
            <w:r w:rsidR="00E6334E">
              <w:rPr>
                <w:noProof/>
                <w:webHidden/>
              </w:rPr>
              <w:fldChar w:fldCharType="end"/>
            </w:r>
          </w:hyperlink>
        </w:p>
        <w:p w:rsidR="00837261" w:rsidRDefault="00415D78">
          <w:pPr>
            <w:pStyle w:val="Spistreci2"/>
            <w:tabs>
              <w:tab w:val="left" w:pos="1701"/>
            </w:tabs>
            <w:rPr>
              <w:rFonts w:asciiTheme="minorHAnsi" w:eastAsiaTheme="minorEastAsia" w:hAnsiTheme="minorHAnsi" w:cstheme="minorBidi"/>
              <w:noProof/>
              <w:sz w:val="22"/>
              <w:lang w:eastAsia="pl-PL"/>
            </w:rPr>
          </w:pPr>
          <w:hyperlink w:anchor="_Toc29303870" w:history="1">
            <w:r w:rsidR="00837261" w:rsidRPr="00F31BB0">
              <w:rPr>
                <w:rStyle w:val="Hipercze"/>
                <w:rFonts w:cs="Arial"/>
                <w:noProof/>
              </w:rPr>
              <w:t>2.2.</w:t>
            </w:r>
            <w:r w:rsidR="00837261">
              <w:rPr>
                <w:rFonts w:asciiTheme="minorHAnsi" w:eastAsiaTheme="minorEastAsia" w:hAnsiTheme="minorHAnsi" w:cstheme="minorBidi"/>
                <w:noProof/>
                <w:sz w:val="22"/>
                <w:lang w:eastAsia="pl-PL"/>
              </w:rPr>
              <w:tab/>
            </w:r>
            <w:r w:rsidR="00837261" w:rsidRPr="00F31BB0">
              <w:rPr>
                <w:rStyle w:val="Hipercze"/>
                <w:rFonts w:cs="Arial"/>
                <w:noProof/>
                <w:shd w:val="clear" w:color="auto" w:fill="FFFFFF"/>
              </w:rPr>
              <w:t>Język znaczników HTML i kaskadowe arkusze stylów CSS</w:t>
            </w:r>
            <w:r w:rsidR="00837261">
              <w:rPr>
                <w:noProof/>
                <w:webHidden/>
              </w:rPr>
              <w:tab/>
            </w:r>
            <w:r w:rsidR="00E6334E">
              <w:rPr>
                <w:noProof/>
                <w:webHidden/>
              </w:rPr>
              <w:fldChar w:fldCharType="begin"/>
            </w:r>
            <w:r w:rsidR="00837261">
              <w:rPr>
                <w:noProof/>
                <w:webHidden/>
              </w:rPr>
              <w:instrText xml:space="preserve"> PAGEREF _Toc29303870 \h </w:instrText>
            </w:r>
            <w:r w:rsidR="00E6334E">
              <w:rPr>
                <w:noProof/>
                <w:webHidden/>
              </w:rPr>
            </w:r>
            <w:r w:rsidR="00E6334E">
              <w:rPr>
                <w:noProof/>
                <w:webHidden/>
              </w:rPr>
              <w:fldChar w:fldCharType="separate"/>
            </w:r>
            <w:r w:rsidR="00DE5EFE">
              <w:rPr>
                <w:noProof/>
                <w:webHidden/>
              </w:rPr>
              <w:t>8</w:t>
            </w:r>
            <w:r w:rsidR="00E6334E">
              <w:rPr>
                <w:noProof/>
                <w:webHidden/>
              </w:rPr>
              <w:fldChar w:fldCharType="end"/>
            </w:r>
          </w:hyperlink>
        </w:p>
        <w:p w:rsidR="00837261" w:rsidRDefault="00415D78">
          <w:pPr>
            <w:pStyle w:val="Spistreci2"/>
            <w:tabs>
              <w:tab w:val="left" w:pos="1701"/>
            </w:tabs>
            <w:rPr>
              <w:rFonts w:asciiTheme="minorHAnsi" w:eastAsiaTheme="minorEastAsia" w:hAnsiTheme="minorHAnsi" w:cstheme="minorBidi"/>
              <w:noProof/>
              <w:sz w:val="22"/>
              <w:lang w:eastAsia="pl-PL"/>
            </w:rPr>
          </w:pPr>
          <w:hyperlink w:anchor="_Toc29303871" w:history="1">
            <w:r w:rsidR="00837261" w:rsidRPr="00F31BB0">
              <w:rPr>
                <w:rStyle w:val="Hipercze"/>
                <w:noProof/>
              </w:rPr>
              <w:t>2.3.</w:t>
            </w:r>
            <w:r w:rsidR="00837261">
              <w:rPr>
                <w:rFonts w:asciiTheme="minorHAnsi" w:eastAsiaTheme="minorEastAsia" w:hAnsiTheme="minorHAnsi" w:cstheme="minorBidi"/>
                <w:noProof/>
                <w:sz w:val="22"/>
                <w:lang w:eastAsia="pl-PL"/>
              </w:rPr>
              <w:tab/>
            </w:r>
            <w:r w:rsidR="00837261" w:rsidRPr="00F31BB0">
              <w:rPr>
                <w:rStyle w:val="Hipercze"/>
                <w:noProof/>
              </w:rPr>
              <w:t>Bootstrap</w:t>
            </w:r>
            <w:r w:rsidR="00837261">
              <w:rPr>
                <w:noProof/>
                <w:webHidden/>
              </w:rPr>
              <w:tab/>
            </w:r>
            <w:r w:rsidR="00E6334E">
              <w:rPr>
                <w:noProof/>
                <w:webHidden/>
              </w:rPr>
              <w:fldChar w:fldCharType="begin"/>
            </w:r>
            <w:r w:rsidR="00837261">
              <w:rPr>
                <w:noProof/>
                <w:webHidden/>
              </w:rPr>
              <w:instrText xml:space="preserve"> PAGEREF _Toc29303871 \h </w:instrText>
            </w:r>
            <w:r w:rsidR="00E6334E">
              <w:rPr>
                <w:noProof/>
                <w:webHidden/>
              </w:rPr>
            </w:r>
            <w:r w:rsidR="00E6334E">
              <w:rPr>
                <w:noProof/>
                <w:webHidden/>
              </w:rPr>
              <w:fldChar w:fldCharType="separate"/>
            </w:r>
            <w:r w:rsidR="00DE5EFE">
              <w:rPr>
                <w:noProof/>
                <w:webHidden/>
              </w:rPr>
              <w:t>9</w:t>
            </w:r>
            <w:r w:rsidR="00E6334E">
              <w:rPr>
                <w:noProof/>
                <w:webHidden/>
              </w:rPr>
              <w:fldChar w:fldCharType="end"/>
            </w:r>
          </w:hyperlink>
        </w:p>
        <w:p w:rsidR="00837261" w:rsidRDefault="00415D78">
          <w:pPr>
            <w:pStyle w:val="Spistreci2"/>
            <w:tabs>
              <w:tab w:val="left" w:pos="1701"/>
            </w:tabs>
            <w:rPr>
              <w:rFonts w:asciiTheme="minorHAnsi" w:eastAsiaTheme="minorEastAsia" w:hAnsiTheme="minorHAnsi" w:cstheme="minorBidi"/>
              <w:noProof/>
              <w:sz w:val="22"/>
              <w:lang w:eastAsia="pl-PL"/>
            </w:rPr>
          </w:pPr>
          <w:hyperlink w:anchor="_Toc29303872" w:history="1">
            <w:r w:rsidR="00837261" w:rsidRPr="00F31BB0">
              <w:rPr>
                <w:rStyle w:val="Hipercze"/>
                <w:noProof/>
              </w:rPr>
              <w:t>2.4.</w:t>
            </w:r>
            <w:r w:rsidR="00837261">
              <w:rPr>
                <w:rFonts w:asciiTheme="minorHAnsi" w:eastAsiaTheme="minorEastAsia" w:hAnsiTheme="minorHAnsi" w:cstheme="minorBidi"/>
                <w:noProof/>
                <w:sz w:val="22"/>
                <w:lang w:eastAsia="pl-PL"/>
              </w:rPr>
              <w:tab/>
            </w:r>
            <w:r w:rsidR="00837261" w:rsidRPr="00F31BB0">
              <w:rPr>
                <w:rStyle w:val="Hipercze"/>
                <w:noProof/>
              </w:rPr>
              <w:t>Język JavaScript</w:t>
            </w:r>
            <w:r w:rsidR="00837261">
              <w:rPr>
                <w:noProof/>
                <w:webHidden/>
              </w:rPr>
              <w:tab/>
            </w:r>
            <w:r w:rsidR="00E6334E">
              <w:rPr>
                <w:noProof/>
                <w:webHidden/>
              </w:rPr>
              <w:fldChar w:fldCharType="begin"/>
            </w:r>
            <w:r w:rsidR="00837261">
              <w:rPr>
                <w:noProof/>
                <w:webHidden/>
              </w:rPr>
              <w:instrText xml:space="preserve"> PAGEREF _Toc29303872 \h </w:instrText>
            </w:r>
            <w:r w:rsidR="00E6334E">
              <w:rPr>
                <w:noProof/>
                <w:webHidden/>
              </w:rPr>
            </w:r>
            <w:r w:rsidR="00E6334E">
              <w:rPr>
                <w:noProof/>
                <w:webHidden/>
              </w:rPr>
              <w:fldChar w:fldCharType="separate"/>
            </w:r>
            <w:r w:rsidR="00DE5EFE">
              <w:rPr>
                <w:noProof/>
                <w:webHidden/>
              </w:rPr>
              <w:t>9</w:t>
            </w:r>
            <w:r w:rsidR="00E6334E">
              <w:rPr>
                <w:noProof/>
                <w:webHidden/>
              </w:rPr>
              <w:fldChar w:fldCharType="end"/>
            </w:r>
          </w:hyperlink>
        </w:p>
        <w:p w:rsidR="00837261" w:rsidRDefault="00415D78">
          <w:pPr>
            <w:pStyle w:val="Spistreci2"/>
            <w:tabs>
              <w:tab w:val="left" w:pos="1701"/>
            </w:tabs>
            <w:rPr>
              <w:rFonts w:asciiTheme="minorHAnsi" w:eastAsiaTheme="minorEastAsia" w:hAnsiTheme="minorHAnsi" w:cstheme="minorBidi"/>
              <w:noProof/>
              <w:sz w:val="22"/>
              <w:lang w:eastAsia="pl-PL"/>
            </w:rPr>
          </w:pPr>
          <w:hyperlink w:anchor="_Toc29303873" w:history="1">
            <w:r w:rsidR="00837261" w:rsidRPr="00F31BB0">
              <w:rPr>
                <w:rStyle w:val="Hipercze"/>
                <w:noProof/>
              </w:rPr>
              <w:t>2.5.</w:t>
            </w:r>
            <w:r w:rsidR="00837261">
              <w:rPr>
                <w:rFonts w:asciiTheme="minorHAnsi" w:eastAsiaTheme="minorEastAsia" w:hAnsiTheme="minorHAnsi" w:cstheme="minorBidi"/>
                <w:noProof/>
                <w:sz w:val="22"/>
                <w:lang w:eastAsia="pl-PL"/>
              </w:rPr>
              <w:tab/>
            </w:r>
            <w:r w:rsidR="00837261" w:rsidRPr="00F31BB0">
              <w:rPr>
                <w:rStyle w:val="Hipercze"/>
                <w:noProof/>
              </w:rPr>
              <w:t>Język skryptowy PHP</w:t>
            </w:r>
            <w:r w:rsidR="00837261">
              <w:rPr>
                <w:noProof/>
                <w:webHidden/>
              </w:rPr>
              <w:tab/>
            </w:r>
            <w:r w:rsidR="00E6334E">
              <w:rPr>
                <w:noProof/>
                <w:webHidden/>
              </w:rPr>
              <w:fldChar w:fldCharType="begin"/>
            </w:r>
            <w:r w:rsidR="00837261">
              <w:rPr>
                <w:noProof/>
                <w:webHidden/>
              </w:rPr>
              <w:instrText xml:space="preserve"> PAGEREF _Toc29303873 \h </w:instrText>
            </w:r>
            <w:r w:rsidR="00E6334E">
              <w:rPr>
                <w:noProof/>
                <w:webHidden/>
              </w:rPr>
            </w:r>
            <w:r w:rsidR="00E6334E">
              <w:rPr>
                <w:noProof/>
                <w:webHidden/>
              </w:rPr>
              <w:fldChar w:fldCharType="separate"/>
            </w:r>
            <w:r w:rsidR="00DE5EFE">
              <w:rPr>
                <w:noProof/>
                <w:webHidden/>
              </w:rPr>
              <w:t>10</w:t>
            </w:r>
            <w:r w:rsidR="00E6334E">
              <w:rPr>
                <w:noProof/>
                <w:webHidden/>
              </w:rPr>
              <w:fldChar w:fldCharType="end"/>
            </w:r>
          </w:hyperlink>
        </w:p>
        <w:p w:rsidR="00837261" w:rsidRDefault="00415D78">
          <w:pPr>
            <w:pStyle w:val="Spistreci2"/>
            <w:tabs>
              <w:tab w:val="left" w:pos="1701"/>
            </w:tabs>
            <w:rPr>
              <w:rFonts w:asciiTheme="minorHAnsi" w:eastAsiaTheme="minorEastAsia" w:hAnsiTheme="minorHAnsi" w:cstheme="minorBidi"/>
              <w:noProof/>
              <w:sz w:val="22"/>
              <w:lang w:eastAsia="pl-PL"/>
            </w:rPr>
          </w:pPr>
          <w:hyperlink w:anchor="_Toc29303874" w:history="1">
            <w:r w:rsidR="00837261" w:rsidRPr="00F31BB0">
              <w:rPr>
                <w:rStyle w:val="Hipercze"/>
                <w:noProof/>
              </w:rPr>
              <w:t>2.6.</w:t>
            </w:r>
            <w:r w:rsidR="00837261">
              <w:rPr>
                <w:rFonts w:asciiTheme="minorHAnsi" w:eastAsiaTheme="minorEastAsia" w:hAnsiTheme="minorHAnsi" w:cstheme="minorBidi"/>
                <w:noProof/>
                <w:sz w:val="22"/>
                <w:lang w:eastAsia="pl-PL"/>
              </w:rPr>
              <w:tab/>
            </w:r>
            <w:r w:rsidR="00837261" w:rsidRPr="00F31BB0">
              <w:rPr>
                <w:rStyle w:val="Hipercze"/>
                <w:noProof/>
              </w:rPr>
              <w:t>TCPDF</w:t>
            </w:r>
            <w:r w:rsidR="00837261">
              <w:rPr>
                <w:noProof/>
                <w:webHidden/>
              </w:rPr>
              <w:tab/>
            </w:r>
            <w:r w:rsidR="00E6334E">
              <w:rPr>
                <w:noProof/>
                <w:webHidden/>
              </w:rPr>
              <w:fldChar w:fldCharType="begin"/>
            </w:r>
            <w:r w:rsidR="00837261">
              <w:rPr>
                <w:noProof/>
                <w:webHidden/>
              </w:rPr>
              <w:instrText xml:space="preserve"> PAGEREF _Toc29303874 \h </w:instrText>
            </w:r>
            <w:r w:rsidR="00E6334E">
              <w:rPr>
                <w:noProof/>
                <w:webHidden/>
              </w:rPr>
            </w:r>
            <w:r w:rsidR="00E6334E">
              <w:rPr>
                <w:noProof/>
                <w:webHidden/>
              </w:rPr>
              <w:fldChar w:fldCharType="separate"/>
            </w:r>
            <w:r w:rsidR="00DE5EFE">
              <w:rPr>
                <w:noProof/>
                <w:webHidden/>
              </w:rPr>
              <w:t>10</w:t>
            </w:r>
            <w:r w:rsidR="00E6334E">
              <w:rPr>
                <w:noProof/>
                <w:webHidden/>
              </w:rPr>
              <w:fldChar w:fldCharType="end"/>
            </w:r>
          </w:hyperlink>
        </w:p>
        <w:p w:rsidR="00837261" w:rsidRDefault="00415D78">
          <w:pPr>
            <w:pStyle w:val="Spistreci2"/>
            <w:tabs>
              <w:tab w:val="left" w:pos="1701"/>
            </w:tabs>
            <w:rPr>
              <w:rFonts w:asciiTheme="minorHAnsi" w:eastAsiaTheme="minorEastAsia" w:hAnsiTheme="minorHAnsi" w:cstheme="minorBidi"/>
              <w:noProof/>
              <w:sz w:val="22"/>
              <w:lang w:eastAsia="pl-PL"/>
            </w:rPr>
          </w:pPr>
          <w:hyperlink w:anchor="_Toc29303875" w:history="1">
            <w:r w:rsidR="00837261" w:rsidRPr="00F31BB0">
              <w:rPr>
                <w:rStyle w:val="Hipercze"/>
                <w:noProof/>
              </w:rPr>
              <w:t>2.7.</w:t>
            </w:r>
            <w:r w:rsidR="00837261">
              <w:rPr>
                <w:rFonts w:asciiTheme="minorHAnsi" w:eastAsiaTheme="minorEastAsia" w:hAnsiTheme="minorHAnsi" w:cstheme="minorBidi"/>
                <w:noProof/>
                <w:sz w:val="22"/>
                <w:lang w:eastAsia="pl-PL"/>
              </w:rPr>
              <w:tab/>
            </w:r>
            <w:r w:rsidR="00837261" w:rsidRPr="00F31BB0">
              <w:rPr>
                <w:rStyle w:val="Hipercze"/>
                <w:noProof/>
              </w:rPr>
              <w:t>PHPMailer</w:t>
            </w:r>
            <w:r w:rsidR="00837261">
              <w:rPr>
                <w:noProof/>
                <w:webHidden/>
              </w:rPr>
              <w:tab/>
            </w:r>
            <w:r w:rsidR="00E6334E">
              <w:rPr>
                <w:noProof/>
                <w:webHidden/>
              </w:rPr>
              <w:fldChar w:fldCharType="begin"/>
            </w:r>
            <w:r w:rsidR="00837261">
              <w:rPr>
                <w:noProof/>
                <w:webHidden/>
              </w:rPr>
              <w:instrText xml:space="preserve"> PAGEREF _Toc29303875 \h </w:instrText>
            </w:r>
            <w:r w:rsidR="00E6334E">
              <w:rPr>
                <w:noProof/>
                <w:webHidden/>
              </w:rPr>
            </w:r>
            <w:r w:rsidR="00E6334E">
              <w:rPr>
                <w:noProof/>
                <w:webHidden/>
              </w:rPr>
              <w:fldChar w:fldCharType="separate"/>
            </w:r>
            <w:r w:rsidR="00DE5EFE">
              <w:rPr>
                <w:noProof/>
                <w:webHidden/>
              </w:rPr>
              <w:t>11</w:t>
            </w:r>
            <w:r w:rsidR="00E6334E">
              <w:rPr>
                <w:noProof/>
                <w:webHidden/>
              </w:rPr>
              <w:fldChar w:fldCharType="end"/>
            </w:r>
          </w:hyperlink>
        </w:p>
        <w:p w:rsidR="00837261" w:rsidRDefault="00415D78">
          <w:pPr>
            <w:pStyle w:val="Spistreci1"/>
            <w:rPr>
              <w:rFonts w:asciiTheme="minorHAnsi" w:eastAsiaTheme="minorEastAsia" w:hAnsiTheme="minorHAnsi" w:cstheme="minorBidi"/>
              <w:noProof/>
              <w:sz w:val="22"/>
              <w:lang w:eastAsia="pl-PL"/>
            </w:rPr>
          </w:pPr>
          <w:hyperlink w:anchor="_Toc29303876" w:history="1">
            <w:r w:rsidR="00837261" w:rsidRPr="00F31BB0">
              <w:rPr>
                <w:rStyle w:val="Hipercze"/>
                <w:noProof/>
              </w:rPr>
              <w:t>3.</w:t>
            </w:r>
            <w:r w:rsidR="00837261">
              <w:rPr>
                <w:rFonts w:asciiTheme="minorHAnsi" w:eastAsiaTheme="minorEastAsia" w:hAnsiTheme="minorHAnsi" w:cstheme="minorBidi"/>
                <w:noProof/>
                <w:sz w:val="22"/>
                <w:lang w:eastAsia="pl-PL"/>
              </w:rPr>
              <w:tab/>
            </w:r>
            <w:r w:rsidR="00837261" w:rsidRPr="00F31BB0">
              <w:rPr>
                <w:rStyle w:val="Hipercze"/>
                <w:noProof/>
              </w:rPr>
              <w:t>Projekt techniczny systemu</w:t>
            </w:r>
            <w:r w:rsidR="00837261">
              <w:rPr>
                <w:noProof/>
                <w:webHidden/>
              </w:rPr>
              <w:tab/>
            </w:r>
            <w:r w:rsidR="00E6334E">
              <w:rPr>
                <w:noProof/>
                <w:webHidden/>
              </w:rPr>
              <w:fldChar w:fldCharType="begin"/>
            </w:r>
            <w:r w:rsidR="00837261">
              <w:rPr>
                <w:noProof/>
                <w:webHidden/>
              </w:rPr>
              <w:instrText xml:space="preserve"> PAGEREF _Toc29303876 \h </w:instrText>
            </w:r>
            <w:r w:rsidR="00E6334E">
              <w:rPr>
                <w:noProof/>
                <w:webHidden/>
              </w:rPr>
            </w:r>
            <w:r w:rsidR="00E6334E">
              <w:rPr>
                <w:noProof/>
                <w:webHidden/>
              </w:rPr>
              <w:fldChar w:fldCharType="separate"/>
            </w:r>
            <w:r w:rsidR="00DE5EFE">
              <w:rPr>
                <w:noProof/>
                <w:webHidden/>
              </w:rPr>
              <w:t>13</w:t>
            </w:r>
            <w:r w:rsidR="00E6334E">
              <w:rPr>
                <w:noProof/>
                <w:webHidden/>
              </w:rPr>
              <w:fldChar w:fldCharType="end"/>
            </w:r>
          </w:hyperlink>
        </w:p>
        <w:p w:rsidR="00837261" w:rsidRDefault="00415D78">
          <w:pPr>
            <w:pStyle w:val="Spistreci2"/>
            <w:tabs>
              <w:tab w:val="left" w:pos="1701"/>
            </w:tabs>
            <w:rPr>
              <w:rFonts w:asciiTheme="minorHAnsi" w:eastAsiaTheme="minorEastAsia" w:hAnsiTheme="minorHAnsi" w:cstheme="minorBidi"/>
              <w:noProof/>
              <w:sz w:val="22"/>
              <w:lang w:eastAsia="pl-PL"/>
            </w:rPr>
          </w:pPr>
          <w:hyperlink w:anchor="_Toc29303877" w:history="1">
            <w:r w:rsidR="00837261" w:rsidRPr="00F31BB0">
              <w:rPr>
                <w:rStyle w:val="Hipercze"/>
                <w:noProof/>
              </w:rPr>
              <w:t>3.1.</w:t>
            </w:r>
            <w:r w:rsidR="00837261">
              <w:rPr>
                <w:rFonts w:asciiTheme="minorHAnsi" w:eastAsiaTheme="minorEastAsia" w:hAnsiTheme="minorHAnsi" w:cstheme="minorBidi"/>
                <w:noProof/>
                <w:sz w:val="22"/>
                <w:lang w:eastAsia="pl-PL"/>
              </w:rPr>
              <w:tab/>
            </w:r>
            <w:r w:rsidR="00837261" w:rsidRPr="00F31BB0">
              <w:rPr>
                <w:rStyle w:val="Hipercze"/>
                <w:noProof/>
              </w:rPr>
              <w:t>Diagram klas</w:t>
            </w:r>
            <w:r w:rsidR="00837261">
              <w:rPr>
                <w:noProof/>
                <w:webHidden/>
              </w:rPr>
              <w:tab/>
            </w:r>
            <w:r w:rsidR="00E6334E">
              <w:rPr>
                <w:noProof/>
                <w:webHidden/>
              </w:rPr>
              <w:fldChar w:fldCharType="begin"/>
            </w:r>
            <w:r w:rsidR="00837261">
              <w:rPr>
                <w:noProof/>
                <w:webHidden/>
              </w:rPr>
              <w:instrText xml:space="preserve"> PAGEREF _Toc29303877 \h </w:instrText>
            </w:r>
            <w:r w:rsidR="00E6334E">
              <w:rPr>
                <w:noProof/>
                <w:webHidden/>
              </w:rPr>
            </w:r>
            <w:r w:rsidR="00E6334E">
              <w:rPr>
                <w:noProof/>
                <w:webHidden/>
              </w:rPr>
              <w:fldChar w:fldCharType="separate"/>
            </w:r>
            <w:r w:rsidR="00DE5EFE">
              <w:rPr>
                <w:noProof/>
                <w:webHidden/>
              </w:rPr>
              <w:t>13</w:t>
            </w:r>
            <w:r w:rsidR="00E6334E">
              <w:rPr>
                <w:noProof/>
                <w:webHidden/>
              </w:rPr>
              <w:fldChar w:fldCharType="end"/>
            </w:r>
          </w:hyperlink>
        </w:p>
        <w:p w:rsidR="00837261" w:rsidRDefault="00415D78">
          <w:pPr>
            <w:pStyle w:val="Spistreci2"/>
            <w:tabs>
              <w:tab w:val="left" w:pos="1701"/>
            </w:tabs>
            <w:rPr>
              <w:rFonts w:asciiTheme="minorHAnsi" w:eastAsiaTheme="minorEastAsia" w:hAnsiTheme="minorHAnsi" w:cstheme="minorBidi"/>
              <w:noProof/>
              <w:sz w:val="22"/>
              <w:lang w:eastAsia="pl-PL"/>
            </w:rPr>
          </w:pPr>
          <w:hyperlink w:anchor="_Toc29303878" w:history="1">
            <w:r w:rsidR="00837261" w:rsidRPr="00F31BB0">
              <w:rPr>
                <w:rStyle w:val="Hipercze"/>
                <w:noProof/>
              </w:rPr>
              <w:t>3.2.</w:t>
            </w:r>
            <w:r w:rsidR="00837261">
              <w:rPr>
                <w:rFonts w:asciiTheme="minorHAnsi" w:eastAsiaTheme="minorEastAsia" w:hAnsiTheme="minorHAnsi" w:cstheme="minorBidi"/>
                <w:noProof/>
                <w:sz w:val="22"/>
                <w:lang w:eastAsia="pl-PL"/>
              </w:rPr>
              <w:tab/>
            </w:r>
            <w:r w:rsidR="00837261" w:rsidRPr="00F31BB0">
              <w:rPr>
                <w:rStyle w:val="Hipercze"/>
                <w:noProof/>
              </w:rPr>
              <w:t>Diagram aktywności</w:t>
            </w:r>
            <w:r w:rsidR="00837261">
              <w:rPr>
                <w:noProof/>
                <w:webHidden/>
              </w:rPr>
              <w:tab/>
            </w:r>
            <w:r w:rsidR="00E6334E">
              <w:rPr>
                <w:noProof/>
                <w:webHidden/>
              </w:rPr>
              <w:fldChar w:fldCharType="begin"/>
            </w:r>
            <w:r w:rsidR="00837261">
              <w:rPr>
                <w:noProof/>
                <w:webHidden/>
              </w:rPr>
              <w:instrText xml:space="preserve"> PAGEREF _Toc29303878 \h </w:instrText>
            </w:r>
            <w:r w:rsidR="00E6334E">
              <w:rPr>
                <w:noProof/>
                <w:webHidden/>
              </w:rPr>
            </w:r>
            <w:r w:rsidR="00E6334E">
              <w:rPr>
                <w:noProof/>
                <w:webHidden/>
              </w:rPr>
              <w:fldChar w:fldCharType="separate"/>
            </w:r>
            <w:r w:rsidR="00DE5EFE">
              <w:rPr>
                <w:noProof/>
                <w:webHidden/>
              </w:rPr>
              <w:t>13</w:t>
            </w:r>
            <w:r w:rsidR="00E6334E">
              <w:rPr>
                <w:noProof/>
                <w:webHidden/>
              </w:rPr>
              <w:fldChar w:fldCharType="end"/>
            </w:r>
          </w:hyperlink>
        </w:p>
        <w:p w:rsidR="00837261" w:rsidRDefault="00415D78">
          <w:pPr>
            <w:pStyle w:val="Spistreci2"/>
            <w:tabs>
              <w:tab w:val="left" w:pos="1701"/>
            </w:tabs>
            <w:rPr>
              <w:rFonts w:asciiTheme="minorHAnsi" w:eastAsiaTheme="minorEastAsia" w:hAnsiTheme="minorHAnsi" w:cstheme="minorBidi"/>
              <w:noProof/>
              <w:sz w:val="22"/>
              <w:lang w:eastAsia="pl-PL"/>
            </w:rPr>
          </w:pPr>
          <w:hyperlink w:anchor="_Toc29303879" w:history="1">
            <w:r w:rsidR="00837261" w:rsidRPr="00F31BB0">
              <w:rPr>
                <w:rStyle w:val="Hipercze"/>
                <w:noProof/>
              </w:rPr>
              <w:t>3.3.</w:t>
            </w:r>
            <w:r w:rsidR="00837261">
              <w:rPr>
                <w:rFonts w:asciiTheme="minorHAnsi" w:eastAsiaTheme="minorEastAsia" w:hAnsiTheme="minorHAnsi" w:cstheme="minorBidi"/>
                <w:noProof/>
                <w:sz w:val="22"/>
                <w:lang w:eastAsia="pl-PL"/>
              </w:rPr>
              <w:tab/>
            </w:r>
            <w:r w:rsidR="00837261" w:rsidRPr="00F31BB0">
              <w:rPr>
                <w:rStyle w:val="Hipercze"/>
                <w:noProof/>
              </w:rPr>
              <w:t>Diagram sekwencji</w:t>
            </w:r>
            <w:r w:rsidR="00837261">
              <w:rPr>
                <w:noProof/>
                <w:webHidden/>
              </w:rPr>
              <w:tab/>
            </w:r>
            <w:r w:rsidR="00E6334E">
              <w:rPr>
                <w:noProof/>
                <w:webHidden/>
              </w:rPr>
              <w:fldChar w:fldCharType="begin"/>
            </w:r>
            <w:r w:rsidR="00837261">
              <w:rPr>
                <w:noProof/>
                <w:webHidden/>
              </w:rPr>
              <w:instrText xml:space="preserve"> PAGEREF _Toc29303879 \h </w:instrText>
            </w:r>
            <w:r w:rsidR="00E6334E">
              <w:rPr>
                <w:noProof/>
                <w:webHidden/>
              </w:rPr>
            </w:r>
            <w:r w:rsidR="00E6334E">
              <w:rPr>
                <w:noProof/>
                <w:webHidden/>
              </w:rPr>
              <w:fldChar w:fldCharType="separate"/>
            </w:r>
            <w:r w:rsidR="00DE5EFE">
              <w:rPr>
                <w:noProof/>
                <w:webHidden/>
              </w:rPr>
              <w:t>13</w:t>
            </w:r>
            <w:r w:rsidR="00E6334E">
              <w:rPr>
                <w:noProof/>
                <w:webHidden/>
              </w:rPr>
              <w:fldChar w:fldCharType="end"/>
            </w:r>
          </w:hyperlink>
        </w:p>
        <w:p w:rsidR="00837261" w:rsidRDefault="00415D78">
          <w:pPr>
            <w:pStyle w:val="Spistreci2"/>
            <w:tabs>
              <w:tab w:val="left" w:pos="1701"/>
            </w:tabs>
            <w:rPr>
              <w:rFonts w:asciiTheme="minorHAnsi" w:eastAsiaTheme="minorEastAsia" w:hAnsiTheme="minorHAnsi" w:cstheme="minorBidi"/>
              <w:noProof/>
              <w:sz w:val="22"/>
              <w:lang w:eastAsia="pl-PL"/>
            </w:rPr>
          </w:pPr>
          <w:hyperlink w:anchor="_Toc29303880" w:history="1">
            <w:r w:rsidR="00837261" w:rsidRPr="00F31BB0">
              <w:rPr>
                <w:rStyle w:val="Hipercze"/>
                <w:noProof/>
              </w:rPr>
              <w:t>3.4.</w:t>
            </w:r>
            <w:r w:rsidR="00837261">
              <w:rPr>
                <w:rFonts w:asciiTheme="minorHAnsi" w:eastAsiaTheme="minorEastAsia" w:hAnsiTheme="minorHAnsi" w:cstheme="minorBidi"/>
                <w:noProof/>
                <w:sz w:val="22"/>
                <w:lang w:eastAsia="pl-PL"/>
              </w:rPr>
              <w:tab/>
            </w:r>
            <w:r w:rsidR="00837261" w:rsidRPr="00F31BB0">
              <w:rPr>
                <w:rStyle w:val="Hipercze"/>
                <w:noProof/>
              </w:rPr>
              <w:t>Diagram stanów</w:t>
            </w:r>
            <w:r w:rsidR="00837261">
              <w:rPr>
                <w:noProof/>
                <w:webHidden/>
              </w:rPr>
              <w:tab/>
            </w:r>
            <w:r w:rsidR="00E6334E">
              <w:rPr>
                <w:noProof/>
                <w:webHidden/>
              </w:rPr>
              <w:fldChar w:fldCharType="begin"/>
            </w:r>
            <w:r w:rsidR="00837261">
              <w:rPr>
                <w:noProof/>
                <w:webHidden/>
              </w:rPr>
              <w:instrText xml:space="preserve"> PAGEREF _Toc29303880 \h </w:instrText>
            </w:r>
            <w:r w:rsidR="00E6334E">
              <w:rPr>
                <w:noProof/>
                <w:webHidden/>
              </w:rPr>
            </w:r>
            <w:r w:rsidR="00E6334E">
              <w:rPr>
                <w:noProof/>
                <w:webHidden/>
              </w:rPr>
              <w:fldChar w:fldCharType="separate"/>
            </w:r>
            <w:r w:rsidR="00DE5EFE">
              <w:rPr>
                <w:noProof/>
                <w:webHidden/>
              </w:rPr>
              <w:t>13</w:t>
            </w:r>
            <w:r w:rsidR="00E6334E">
              <w:rPr>
                <w:noProof/>
                <w:webHidden/>
              </w:rPr>
              <w:fldChar w:fldCharType="end"/>
            </w:r>
          </w:hyperlink>
        </w:p>
        <w:p w:rsidR="00837261" w:rsidRDefault="00415D78">
          <w:pPr>
            <w:pStyle w:val="Spistreci1"/>
            <w:rPr>
              <w:rFonts w:asciiTheme="minorHAnsi" w:eastAsiaTheme="minorEastAsia" w:hAnsiTheme="minorHAnsi" w:cstheme="minorBidi"/>
              <w:noProof/>
              <w:sz w:val="22"/>
              <w:lang w:eastAsia="pl-PL"/>
            </w:rPr>
          </w:pPr>
          <w:hyperlink w:anchor="_Toc29303881" w:history="1">
            <w:r w:rsidR="00837261" w:rsidRPr="00F31BB0">
              <w:rPr>
                <w:rStyle w:val="Hipercze"/>
                <w:noProof/>
              </w:rPr>
              <w:t>4.</w:t>
            </w:r>
            <w:r w:rsidR="00837261">
              <w:rPr>
                <w:rFonts w:asciiTheme="minorHAnsi" w:eastAsiaTheme="minorEastAsia" w:hAnsiTheme="minorHAnsi" w:cstheme="minorBidi"/>
                <w:noProof/>
                <w:sz w:val="22"/>
                <w:lang w:eastAsia="pl-PL"/>
              </w:rPr>
              <w:tab/>
            </w:r>
            <w:r w:rsidR="00837261" w:rsidRPr="00F31BB0">
              <w:rPr>
                <w:rStyle w:val="Hipercze"/>
                <w:noProof/>
              </w:rPr>
              <w:t>Implementacja systemu</w:t>
            </w:r>
            <w:r w:rsidR="00837261">
              <w:rPr>
                <w:noProof/>
                <w:webHidden/>
              </w:rPr>
              <w:tab/>
            </w:r>
            <w:r w:rsidR="00E6334E">
              <w:rPr>
                <w:noProof/>
                <w:webHidden/>
              </w:rPr>
              <w:fldChar w:fldCharType="begin"/>
            </w:r>
            <w:r w:rsidR="00837261">
              <w:rPr>
                <w:noProof/>
                <w:webHidden/>
              </w:rPr>
              <w:instrText xml:space="preserve"> PAGEREF _Toc29303881 \h </w:instrText>
            </w:r>
            <w:r w:rsidR="00E6334E">
              <w:rPr>
                <w:noProof/>
                <w:webHidden/>
              </w:rPr>
            </w:r>
            <w:r w:rsidR="00E6334E">
              <w:rPr>
                <w:noProof/>
                <w:webHidden/>
              </w:rPr>
              <w:fldChar w:fldCharType="separate"/>
            </w:r>
            <w:r w:rsidR="00DE5EFE">
              <w:rPr>
                <w:noProof/>
                <w:webHidden/>
              </w:rPr>
              <w:t>14</w:t>
            </w:r>
            <w:r w:rsidR="00E6334E">
              <w:rPr>
                <w:noProof/>
                <w:webHidden/>
              </w:rPr>
              <w:fldChar w:fldCharType="end"/>
            </w:r>
          </w:hyperlink>
        </w:p>
        <w:p w:rsidR="00837261" w:rsidRDefault="00415D78">
          <w:pPr>
            <w:pStyle w:val="Spistreci2"/>
            <w:tabs>
              <w:tab w:val="left" w:pos="1701"/>
            </w:tabs>
            <w:rPr>
              <w:rFonts w:asciiTheme="minorHAnsi" w:eastAsiaTheme="minorEastAsia" w:hAnsiTheme="minorHAnsi" w:cstheme="minorBidi"/>
              <w:noProof/>
              <w:sz w:val="22"/>
              <w:lang w:eastAsia="pl-PL"/>
            </w:rPr>
          </w:pPr>
          <w:hyperlink w:anchor="_Toc29303882" w:history="1">
            <w:r w:rsidR="00837261" w:rsidRPr="00F31BB0">
              <w:rPr>
                <w:rStyle w:val="Hipercze"/>
                <w:noProof/>
              </w:rPr>
              <w:t>4.1.</w:t>
            </w:r>
            <w:r w:rsidR="00837261">
              <w:rPr>
                <w:rFonts w:asciiTheme="minorHAnsi" w:eastAsiaTheme="minorEastAsia" w:hAnsiTheme="minorHAnsi" w:cstheme="minorBidi"/>
                <w:noProof/>
                <w:sz w:val="22"/>
                <w:lang w:eastAsia="pl-PL"/>
              </w:rPr>
              <w:tab/>
            </w:r>
            <w:r w:rsidR="00837261" w:rsidRPr="00F31BB0">
              <w:rPr>
                <w:rStyle w:val="Hipercze"/>
                <w:noProof/>
              </w:rPr>
              <w:t>Działanie strony internetowej okiem klienta</w:t>
            </w:r>
            <w:r w:rsidR="00837261">
              <w:rPr>
                <w:noProof/>
                <w:webHidden/>
              </w:rPr>
              <w:tab/>
            </w:r>
            <w:r w:rsidR="00E6334E">
              <w:rPr>
                <w:noProof/>
                <w:webHidden/>
              </w:rPr>
              <w:fldChar w:fldCharType="begin"/>
            </w:r>
            <w:r w:rsidR="00837261">
              <w:rPr>
                <w:noProof/>
                <w:webHidden/>
              </w:rPr>
              <w:instrText xml:space="preserve"> PAGEREF _Toc29303882 \h </w:instrText>
            </w:r>
            <w:r w:rsidR="00E6334E">
              <w:rPr>
                <w:noProof/>
                <w:webHidden/>
              </w:rPr>
            </w:r>
            <w:r w:rsidR="00E6334E">
              <w:rPr>
                <w:noProof/>
                <w:webHidden/>
              </w:rPr>
              <w:fldChar w:fldCharType="separate"/>
            </w:r>
            <w:r w:rsidR="00DE5EFE">
              <w:rPr>
                <w:noProof/>
                <w:webHidden/>
              </w:rPr>
              <w:t>14</w:t>
            </w:r>
            <w:r w:rsidR="00E6334E">
              <w:rPr>
                <w:noProof/>
                <w:webHidden/>
              </w:rPr>
              <w:fldChar w:fldCharType="end"/>
            </w:r>
          </w:hyperlink>
        </w:p>
        <w:p w:rsidR="00837261" w:rsidRDefault="00415D78">
          <w:pPr>
            <w:pStyle w:val="Spistreci3"/>
            <w:tabs>
              <w:tab w:val="left" w:pos="1701"/>
            </w:tabs>
            <w:rPr>
              <w:rFonts w:asciiTheme="minorHAnsi" w:eastAsiaTheme="minorEastAsia" w:hAnsiTheme="minorHAnsi" w:cstheme="minorBidi"/>
              <w:noProof/>
              <w:sz w:val="22"/>
              <w:lang w:eastAsia="pl-PL"/>
            </w:rPr>
          </w:pPr>
          <w:hyperlink w:anchor="_Toc29303883" w:history="1">
            <w:r w:rsidR="00837261" w:rsidRPr="00F31BB0">
              <w:rPr>
                <w:rStyle w:val="Hipercze"/>
                <w:noProof/>
              </w:rPr>
              <w:t>4.1.1.</w:t>
            </w:r>
            <w:r w:rsidR="00837261">
              <w:rPr>
                <w:rFonts w:asciiTheme="minorHAnsi" w:eastAsiaTheme="minorEastAsia" w:hAnsiTheme="minorHAnsi" w:cstheme="minorBidi"/>
                <w:noProof/>
                <w:sz w:val="22"/>
                <w:lang w:eastAsia="pl-PL"/>
              </w:rPr>
              <w:tab/>
            </w:r>
            <w:r w:rsidR="00837261" w:rsidRPr="00F31BB0">
              <w:rPr>
                <w:rStyle w:val="Hipercze"/>
                <w:noProof/>
              </w:rPr>
              <w:t>Ogólny wygląd</w:t>
            </w:r>
            <w:r w:rsidR="00837261">
              <w:rPr>
                <w:noProof/>
                <w:webHidden/>
              </w:rPr>
              <w:tab/>
            </w:r>
            <w:r w:rsidR="00E6334E">
              <w:rPr>
                <w:noProof/>
                <w:webHidden/>
              </w:rPr>
              <w:fldChar w:fldCharType="begin"/>
            </w:r>
            <w:r w:rsidR="00837261">
              <w:rPr>
                <w:noProof/>
                <w:webHidden/>
              </w:rPr>
              <w:instrText xml:space="preserve"> PAGEREF _Toc29303883 \h </w:instrText>
            </w:r>
            <w:r w:rsidR="00E6334E">
              <w:rPr>
                <w:noProof/>
                <w:webHidden/>
              </w:rPr>
            </w:r>
            <w:r w:rsidR="00E6334E">
              <w:rPr>
                <w:noProof/>
                <w:webHidden/>
              </w:rPr>
              <w:fldChar w:fldCharType="separate"/>
            </w:r>
            <w:r w:rsidR="00DE5EFE">
              <w:rPr>
                <w:noProof/>
                <w:webHidden/>
              </w:rPr>
              <w:t>14</w:t>
            </w:r>
            <w:r w:rsidR="00E6334E">
              <w:rPr>
                <w:noProof/>
                <w:webHidden/>
              </w:rPr>
              <w:fldChar w:fldCharType="end"/>
            </w:r>
          </w:hyperlink>
        </w:p>
        <w:p w:rsidR="00837261" w:rsidRDefault="00415D78">
          <w:pPr>
            <w:pStyle w:val="Spistreci3"/>
            <w:tabs>
              <w:tab w:val="left" w:pos="1701"/>
            </w:tabs>
            <w:rPr>
              <w:rFonts w:asciiTheme="minorHAnsi" w:eastAsiaTheme="minorEastAsia" w:hAnsiTheme="minorHAnsi" w:cstheme="minorBidi"/>
              <w:noProof/>
              <w:sz w:val="22"/>
              <w:lang w:eastAsia="pl-PL"/>
            </w:rPr>
          </w:pPr>
          <w:hyperlink w:anchor="_Toc29303884" w:history="1">
            <w:r w:rsidR="00837261" w:rsidRPr="00F31BB0">
              <w:rPr>
                <w:rStyle w:val="Hipercze"/>
                <w:noProof/>
              </w:rPr>
              <w:t>4.1.2.</w:t>
            </w:r>
            <w:r w:rsidR="00837261">
              <w:rPr>
                <w:rFonts w:asciiTheme="minorHAnsi" w:eastAsiaTheme="minorEastAsia" w:hAnsiTheme="minorHAnsi" w:cstheme="minorBidi"/>
                <w:noProof/>
                <w:sz w:val="22"/>
                <w:lang w:eastAsia="pl-PL"/>
              </w:rPr>
              <w:tab/>
            </w:r>
            <w:r w:rsidR="00837261" w:rsidRPr="00F31BB0">
              <w:rPr>
                <w:rStyle w:val="Hipercze"/>
                <w:noProof/>
              </w:rPr>
              <w:t>Rejestracja oraz logowanie</w:t>
            </w:r>
            <w:r w:rsidR="00837261">
              <w:rPr>
                <w:noProof/>
                <w:webHidden/>
              </w:rPr>
              <w:tab/>
            </w:r>
            <w:r w:rsidR="00E6334E">
              <w:rPr>
                <w:noProof/>
                <w:webHidden/>
              </w:rPr>
              <w:fldChar w:fldCharType="begin"/>
            </w:r>
            <w:r w:rsidR="00837261">
              <w:rPr>
                <w:noProof/>
                <w:webHidden/>
              </w:rPr>
              <w:instrText xml:space="preserve"> PAGEREF _Toc29303884 \h </w:instrText>
            </w:r>
            <w:r w:rsidR="00E6334E">
              <w:rPr>
                <w:noProof/>
                <w:webHidden/>
              </w:rPr>
            </w:r>
            <w:r w:rsidR="00E6334E">
              <w:rPr>
                <w:noProof/>
                <w:webHidden/>
              </w:rPr>
              <w:fldChar w:fldCharType="separate"/>
            </w:r>
            <w:r w:rsidR="00DE5EFE">
              <w:rPr>
                <w:noProof/>
                <w:webHidden/>
              </w:rPr>
              <w:t>20</w:t>
            </w:r>
            <w:r w:rsidR="00E6334E">
              <w:rPr>
                <w:noProof/>
                <w:webHidden/>
              </w:rPr>
              <w:fldChar w:fldCharType="end"/>
            </w:r>
          </w:hyperlink>
        </w:p>
        <w:p w:rsidR="00837261" w:rsidRDefault="00415D78">
          <w:pPr>
            <w:pStyle w:val="Spistreci3"/>
            <w:tabs>
              <w:tab w:val="left" w:pos="1701"/>
            </w:tabs>
            <w:rPr>
              <w:rFonts w:asciiTheme="minorHAnsi" w:eastAsiaTheme="minorEastAsia" w:hAnsiTheme="minorHAnsi" w:cstheme="minorBidi"/>
              <w:noProof/>
              <w:sz w:val="22"/>
              <w:lang w:eastAsia="pl-PL"/>
            </w:rPr>
          </w:pPr>
          <w:hyperlink w:anchor="_Toc29303885" w:history="1">
            <w:r w:rsidR="00837261" w:rsidRPr="00F31BB0">
              <w:rPr>
                <w:rStyle w:val="Hipercze"/>
                <w:noProof/>
              </w:rPr>
              <w:t>4.1.3.</w:t>
            </w:r>
            <w:r w:rsidR="00837261">
              <w:rPr>
                <w:rFonts w:asciiTheme="minorHAnsi" w:eastAsiaTheme="minorEastAsia" w:hAnsiTheme="minorHAnsi" w:cstheme="minorBidi"/>
                <w:noProof/>
                <w:sz w:val="22"/>
                <w:lang w:eastAsia="pl-PL"/>
              </w:rPr>
              <w:tab/>
            </w:r>
            <w:r w:rsidR="00837261" w:rsidRPr="00F31BB0">
              <w:rPr>
                <w:rStyle w:val="Hipercze"/>
                <w:noProof/>
              </w:rPr>
              <w:t>Tworzenie zamówienia</w:t>
            </w:r>
            <w:r w:rsidR="00837261">
              <w:rPr>
                <w:noProof/>
                <w:webHidden/>
              </w:rPr>
              <w:tab/>
            </w:r>
            <w:r w:rsidR="00E6334E">
              <w:rPr>
                <w:noProof/>
                <w:webHidden/>
              </w:rPr>
              <w:fldChar w:fldCharType="begin"/>
            </w:r>
            <w:r w:rsidR="00837261">
              <w:rPr>
                <w:noProof/>
                <w:webHidden/>
              </w:rPr>
              <w:instrText xml:space="preserve"> PAGEREF _Toc29303885 \h </w:instrText>
            </w:r>
            <w:r w:rsidR="00E6334E">
              <w:rPr>
                <w:noProof/>
                <w:webHidden/>
              </w:rPr>
            </w:r>
            <w:r w:rsidR="00E6334E">
              <w:rPr>
                <w:noProof/>
                <w:webHidden/>
              </w:rPr>
              <w:fldChar w:fldCharType="separate"/>
            </w:r>
            <w:r w:rsidR="00DE5EFE">
              <w:rPr>
                <w:noProof/>
                <w:webHidden/>
              </w:rPr>
              <w:t>22</w:t>
            </w:r>
            <w:r w:rsidR="00E6334E">
              <w:rPr>
                <w:noProof/>
                <w:webHidden/>
              </w:rPr>
              <w:fldChar w:fldCharType="end"/>
            </w:r>
          </w:hyperlink>
        </w:p>
        <w:p w:rsidR="00837261" w:rsidRDefault="00415D78">
          <w:pPr>
            <w:pStyle w:val="Spistreci3"/>
            <w:tabs>
              <w:tab w:val="left" w:pos="1701"/>
            </w:tabs>
            <w:rPr>
              <w:rFonts w:asciiTheme="minorHAnsi" w:eastAsiaTheme="minorEastAsia" w:hAnsiTheme="minorHAnsi" w:cstheme="minorBidi"/>
              <w:noProof/>
              <w:sz w:val="22"/>
              <w:lang w:eastAsia="pl-PL"/>
            </w:rPr>
          </w:pPr>
          <w:hyperlink w:anchor="_Toc29303886" w:history="1">
            <w:r w:rsidR="00837261" w:rsidRPr="00F31BB0">
              <w:rPr>
                <w:rStyle w:val="Hipercze"/>
                <w:noProof/>
              </w:rPr>
              <w:t>4.1.4.</w:t>
            </w:r>
            <w:r w:rsidR="00837261">
              <w:rPr>
                <w:rFonts w:asciiTheme="minorHAnsi" w:eastAsiaTheme="minorEastAsia" w:hAnsiTheme="minorHAnsi" w:cstheme="minorBidi"/>
                <w:noProof/>
                <w:sz w:val="22"/>
                <w:lang w:eastAsia="pl-PL"/>
              </w:rPr>
              <w:tab/>
            </w:r>
            <w:r w:rsidR="00837261" w:rsidRPr="00F31BB0">
              <w:rPr>
                <w:rStyle w:val="Hipercze"/>
                <w:noProof/>
              </w:rPr>
              <w:t>Funkcje panelu użytkownika</w:t>
            </w:r>
            <w:r w:rsidR="00837261">
              <w:rPr>
                <w:noProof/>
                <w:webHidden/>
              </w:rPr>
              <w:tab/>
            </w:r>
            <w:r w:rsidR="00E6334E">
              <w:rPr>
                <w:noProof/>
                <w:webHidden/>
              </w:rPr>
              <w:fldChar w:fldCharType="begin"/>
            </w:r>
            <w:r w:rsidR="00837261">
              <w:rPr>
                <w:noProof/>
                <w:webHidden/>
              </w:rPr>
              <w:instrText xml:space="preserve"> PAGEREF _Toc29303886 \h </w:instrText>
            </w:r>
            <w:r w:rsidR="00E6334E">
              <w:rPr>
                <w:noProof/>
                <w:webHidden/>
              </w:rPr>
            </w:r>
            <w:r w:rsidR="00E6334E">
              <w:rPr>
                <w:noProof/>
                <w:webHidden/>
              </w:rPr>
              <w:fldChar w:fldCharType="separate"/>
            </w:r>
            <w:r w:rsidR="00DE5EFE">
              <w:rPr>
                <w:noProof/>
                <w:webHidden/>
              </w:rPr>
              <w:t>26</w:t>
            </w:r>
            <w:r w:rsidR="00E6334E">
              <w:rPr>
                <w:noProof/>
                <w:webHidden/>
              </w:rPr>
              <w:fldChar w:fldCharType="end"/>
            </w:r>
          </w:hyperlink>
        </w:p>
        <w:p w:rsidR="00837261" w:rsidRDefault="00415D78">
          <w:pPr>
            <w:pStyle w:val="Spistreci2"/>
            <w:tabs>
              <w:tab w:val="left" w:pos="1701"/>
            </w:tabs>
            <w:rPr>
              <w:rFonts w:asciiTheme="minorHAnsi" w:eastAsiaTheme="minorEastAsia" w:hAnsiTheme="minorHAnsi" w:cstheme="minorBidi"/>
              <w:noProof/>
              <w:sz w:val="22"/>
              <w:lang w:eastAsia="pl-PL"/>
            </w:rPr>
          </w:pPr>
          <w:hyperlink w:anchor="_Toc29303887" w:history="1">
            <w:r w:rsidR="00837261" w:rsidRPr="00F31BB0">
              <w:rPr>
                <w:rStyle w:val="Hipercze"/>
                <w:noProof/>
              </w:rPr>
              <w:t>4.2.</w:t>
            </w:r>
            <w:r w:rsidR="00837261">
              <w:rPr>
                <w:rFonts w:asciiTheme="minorHAnsi" w:eastAsiaTheme="minorEastAsia" w:hAnsiTheme="minorHAnsi" w:cstheme="minorBidi"/>
                <w:noProof/>
                <w:sz w:val="22"/>
                <w:lang w:eastAsia="pl-PL"/>
              </w:rPr>
              <w:tab/>
            </w:r>
            <w:r w:rsidR="00837261" w:rsidRPr="00F31BB0">
              <w:rPr>
                <w:rStyle w:val="Hipercze"/>
                <w:noProof/>
              </w:rPr>
              <w:t>Działanie panelu do obsługi sklepu komputerowego</w:t>
            </w:r>
            <w:r w:rsidR="00837261">
              <w:rPr>
                <w:noProof/>
                <w:webHidden/>
              </w:rPr>
              <w:tab/>
            </w:r>
            <w:r w:rsidR="00E6334E">
              <w:rPr>
                <w:noProof/>
                <w:webHidden/>
              </w:rPr>
              <w:fldChar w:fldCharType="begin"/>
            </w:r>
            <w:r w:rsidR="00837261">
              <w:rPr>
                <w:noProof/>
                <w:webHidden/>
              </w:rPr>
              <w:instrText xml:space="preserve"> PAGEREF _Toc29303887 \h </w:instrText>
            </w:r>
            <w:r w:rsidR="00E6334E">
              <w:rPr>
                <w:noProof/>
                <w:webHidden/>
              </w:rPr>
            </w:r>
            <w:r w:rsidR="00E6334E">
              <w:rPr>
                <w:noProof/>
                <w:webHidden/>
              </w:rPr>
              <w:fldChar w:fldCharType="separate"/>
            </w:r>
            <w:r w:rsidR="00DE5EFE">
              <w:rPr>
                <w:noProof/>
                <w:webHidden/>
              </w:rPr>
              <w:t>26</w:t>
            </w:r>
            <w:r w:rsidR="00E6334E">
              <w:rPr>
                <w:noProof/>
                <w:webHidden/>
              </w:rPr>
              <w:fldChar w:fldCharType="end"/>
            </w:r>
          </w:hyperlink>
        </w:p>
        <w:p w:rsidR="00837261" w:rsidRDefault="00415D78">
          <w:pPr>
            <w:pStyle w:val="Spistreci3"/>
            <w:tabs>
              <w:tab w:val="left" w:pos="1701"/>
            </w:tabs>
            <w:rPr>
              <w:rFonts w:asciiTheme="minorHAnsi" w:eastAsiaTheme="minorEastAsia" w:hAnsiTheme="minorHAnsi" w:cstheme="minorBidi"/>
              <w:noProof/>
              <w:sz w:val="22"/>
              <w:lang w:eastAsia="pl-PL"/>
            </w:rPr>
          </w:pPr>
          <w:hyperlink w:anchor="_Toc29303888" w:history="1">
            <w:r w:rsidR="00837261" w:rsidRPr="00F31BB0">
              <w:rPr>
                <w:rStyle w:val="Hipercze"/>
                <w:noProof/>
              </w:rPr>
              <w:t>4.2.1.</w:t>
            </w:r>
            <w:r w:rsidR="00837261">
              <w:rPr>
                <w:rFonts w:asciiTheme="minorHAnsi" w:eastAsiaTheme="minorEastAsia" w:hAnsiTheme="minorHAnsi" w:cstheme="minorBidi"/>
                <w:noProof/>
                <w:sz w:val="22"/>
                <w:lang w:eastAsia="pl-PL"/>
              </w:rPr>
              <w:tab/>
            </w:r>
            <w:r w:rsidR="00837261" w:rsidRPr="00F31BB0">
              <w:rPr>
                <w:rStyle w:val="Hipercze"/>
                <w:noProof/>
              </w:rPr>
              <w:t>Obsługa zamówień</w:t>
            </w:r>
            <w:r w:rsidR="00837261">
              <w:rPr>
                <w:noProof/>
                <w:webHidden/>
              </w:rPr>
              <w:tab/>
            </w:r>
            <w:r w:rsidR="00E6334E">
              <w:rPr>
                <w:noProof/>
                <w:webHidden/>
              </w:rPr>
              <w:fldChar w:fldCharType="begin"/>
            </w:r>
            <w:r w:rsidR="00837261">
              <w:rPr>
                <w:noProof/>
                <w:webHidden/>
              </w:rPr>
              <w:instrText xml:space="preserve"> PAGEREF _Toc29303888 \h </w:instrText>
            </w:r>
            <w:r w:rsidR="00E6334E">
              <w:rPr>
                <w:noProof/>
                <w:webHidden/>
              </w:rPr>
            </w:r>
            <w:r w:rsidR="00E6334E">
              <w:rPr>
                <w:noProof/>
                <w:webHidden/>
              </w:rPr>
              <w:fldChar w:fldCharType="separate"/>
            </w:r>
            <w:r w:rsidR="00DE5EFE">
              <w:rPr>
                <w:noProof/>
                <w:webHidden/>
              </w:rPr>
              <w:t>26</w:t>
            </w:r>
            <w:r w:rsidR="00E6334E">
              <w:rPr>
                <w:noProof/>
                <w:webHidden/>
              </w:rPr>
              <w:fldChar w:fldCharType="end"/>
            </w:r>
          </w:hyperlink>
        </w:p>
        <w:p w:rsidR="00837261" w:rsidRDefault="00415D78">
          <w:pPr>
            <w:pStyle w:val="Spistreci3"/>
            <w:tabs>
              <w:tab w:val="left" w:pos="1701"/>
            </w:tabs>
            <w:rPr>
              <w:rFonts w:asciiTheme="minorHAnsi" w:eastAsiaTheme="minorEastAsia" w:hAnsiTheme="minorHAnsi" w:cstheme="minorBidi"/>
              <w:noProof/>
              <w:sz w:val="22"/>
              <w:lang w:eastAsia="pl-PL"/>
            </w:rPr>
          </w:pPr>
          <w:hyperlink w:anchor="_Toc29303889" w:history="1">
            <w:r w:rsidR="00837261" w:rsidRPr="00F31BB0">
              <w:rPr>
                <w:rStyle w:val="Hipercze"/>
                <w:noProof/>
              </w:rPr>
              <w:t>4.2.2.</w:t>
            </w:r>
            <w:r w:rsidR="00837261">
              <w:rPr>
                <w:rFonts w:asciiTheme="minorHAnsi" w:eastAsiaTheme="minorEastAsia" w:hAnsiTheme="minorHAnsi" w:cstheme="minorBidi"/>
                <w:noProof/>
                <w:sz w:val="22"/>
                <w:lang w:eastAsia="pl-PL"/>
              </w:rPr>
              <w:tab/>
            </w:r>
            <w:r w:rsidR="00837261" w:rsidRPr="00F31BB0">
              <w:rPr>
                <w:rStyle w:val="Hipercze"/>
                <w:noProof/>
              </w:rPr>
              <w:t>Reklamacje oraz zwroty</w:t>
            </w:r>
            <w:r w:rsidR="00837261">
              <w:rPr>
                <w:noProof/>
                <w:webHidden/>
              </w:rPr>
              <w:tab/>
            </w:r>
            <w:r w:rsidR="00E6334E">
              <w:rPr>
                <w:noProof/>
                <w:webHidden/>
              </w:rPr>
              <w:fldChar w:fldCharType="begin"/>
            </w:r>
            <w:r w:rsidR="00837261">
              <w:rPr>
                <w:noProof/>
                <w:webHidden/>
              </w:rPr>
              <w:instrText xml:space="preserve"> PAGEREF _Toc29303889 \h </w:instrText>
            </w:r>
            <w:r w:rsidR="00E6334E">
              <w:rPr>
                <w:noProof/>
                <w:webHidden/>
              </w:rPr>
            </w:r>
            <w:r w:rsidR="00E6334E">
              <w:rPr>
                <w:noProof/>
                <w:webHidden/>
              </w:rPr>
              <w:fldChar w:fldCharType="separate"/>
            </w:r>
            <w:r w:rsidR="00DE5EFE">
              <w:rPr>
                <w:noProof/>
                <w:webHidden/>
              </w:rPr>
              <w:t>26</w:t>
            </w:r>
            <w:r w:rsidR="00E6334E">
              <w:rPr>
                <w:noProof/>
                <w:webHidden/>
              </w:rPr>
              <w:fldChar w:fldCharType="end"/>
            </w:r>
          </w:hyperlink>
        </w:p>
        <w:p w:rsidR="00837261" w:rsidRDefault="00415D78">
          <w:pPr>
            <w:pStyle w:val="Spistreci3"/>
            <w:tabs>
              <w:tab w:val="left" w:pos="1701"/>
            </w:tabs>
            <w:rPr>
              <w:rFonts w:asciiTheme="minorHAnsi" w:eastAsiaTheme="minorEastAsia" w:hAnsiTheme="minorHAnsi" w:cstheme="minorBidi"/>
              <w:noProof/>
              <w:sz w:val="22"/>
              <w:lang w:eastAsia="pl-PL"/>
            </w:rPr>
          </w:pPr>
          <w:hyperlink w:anchor="_Toc29303890" w:history="1">
            <w:r w:rsidR="00837261" w:rsidRPr="00F31BB0">
              <w:rPr>
                <w:rStyle w:val="Hipercze"/>
                <w:noProof/>
              </w:rPr>
              <w:t>4.2.3.</w:t>
            </w:r>
            <w:r w:rsidR="00837261">
              <w:rPr>
                <w:rFonts w:asciiTheme="minorHAnsi" w:eastAsiaTheme="minorEastAsia" w:hAnsiTheme="minorHAnsi" w:cstheme="minorBidi"/>
                <w:noProof/>
                <w:sz w:val="22"/>
                <w:lang w:eastAsia="pl-PL"/>
              </w:rPr>
              <w:tab/>
            </w:r>
            <w:r w:rsidR="00837261" w:rsidRPr="00F31BB0">
              <w:rPr>
                <w:rStyle w:val="Hipercze"/>
                <w:noProof/>
              </w:rPr>
              <w:t>Dodawanie oraz edytowanie produktów</w:t>
            </w:r>
            <w:r w:rsidR="00837261">
              <w:rPr>
                <w:noProof/>
                <w:webHidden/>
              </w:rPr>
              <w:tab/>
            </w:r>
            <w:r w:rsidR="00E6334E">
              <w:rPr>
                <w:noProof/>
                <w:webHidden/>
              </w:rPr>
              <w:fldChar w:fldCharType="begin"/>
            </w:r>
            <w:r w:rsidR="00837261">
              <w:rPr>
                <w:noProof/>
                <w:webHidden/>
              </w:rPr>
              <w:instrText xml:space="preserve"> PAGEREF _Toc29303890 \h </w:instrText>
            </w:r>
            <w:r w:rsidR="00E6334E">
              <w:rPr>
                <w:noProof/>
                <w:webHidden/>
              </w:rPr>
            </w:r>
            <w:r w:rsidR="00E6334E">
              <w:rPr>
                <w:noProof/>
                <w:webHidden/>
              </w:rPr>
              <w:fldChar w:fldCharType="separate"/>
            </w:r>
            <w:r w:rsidR="00DE5EFE">
              <w:rPr>
                <w:noProof/>
                <w:webHidden/>
              </w:rPr>
              <w:t>26</w:t>
            </w:r>
            <w:r w:rsidR="00E6334E">
              <w:rPr>
                <w:noProof/>
                <w:webHidden/>
              </w:rPr>
              <w:fldChar w:fldCharType="end"/>
            </w:r>
          </w:hyperlink>
        </w:p>
        <w:p w:rsidR="00837261" w:rsidRDefault="00415D78">
          <w:pPr>
            <w:pStyle w:val="Spistreci3"/>
            <w:tabs>
              <w:tab w:val="left" w:pos="1701"/>
            </w:tabs>
            <w:rPr>
              <w:rFonts w:asciiTheme="minorHAnsi" w:eastAsiaTheme="minorEastAsia" w:hAnsiTheme="minorHAnsi" w:cstheme="minorBidi"/>
              <w:noProof/>
              <w:sz w:val="22"/>
              <w:lang w:eastAsia="pl-PL"/>
            </w:rPr>
          </w:pPr>
          <w:hyperlink w:anchor="_Toc29303891" w:history="1">
            <w:r w:rsidR="00837261" w:rsidRPr="00F31BB0">
              <w:rPr>
                <w:rStyle w:val="Hipercze"/>
                <w:noProof/>
              </w:rPr>
              <w:t>4.2.4.</w:t>
            </w:r>
            <w:r w:rsidR="00837261">
              <w:rPr>
                <w:rFonts w:asciiTheme="minorHAnsi" w:eastAsiaTheme="minorEastAsia" w:hAnsiTheme="minorHAnsi" w:cstheme="minorBidi"/>
                <w:noProof/>
                <w:sz w:val="22"/>
                <w:lang w:eastAsia="pl-PL"/>
              </w:rPr>
              <w:tab/>
            </w:r>
            <w:r w:rsidR="00837261" w:rsidRPr="00F31BB0">
              <w:rPr>
                <w:rStyle w:val="Hipercze"/>
                <w:noProof/>
              </w:rPr>
              <w:t>Inne funkcje panelu administratora</w:t>
            </w:r>
            <w:r w:rsidR="00837261">
              <w:rPr>
                <w:noProof/>
                <w:webHidden/>
              </w:rPr>
              <w:tab/>
            </w:r>
            <w:r w:rsidR="00E6334E">
              <w:rPr>
                <w:noProof/>
                <w:webHidden/>
              </w:rPr>
              <w:fldChar w:fldCharType="begin"/>
            </w:r>
            <w:r w:rsidR="00837261">
              <w:rPr>
                <w:noProof/>
                <w:webHidden/>
              </w:rPr>
              <w:instrText xml:space="preserve"> PAGEREF _Toc29303891 \h </w:instrText>
            </w:r>
            <w:r w:rsidR="00E6334E">
              <w:rPr>
                <w:noProof/>
                <w:webHidden/>
              </w:rPr>
            </w:r>
            <w:r w:rsidR="00E6334E">
              <w:rPr>
                <w:noProof/>
                <w:webHidden/>
              </w:rPr>
              <w:fldChar w:fldCharType="separate"/>
            </w:r>
            <w:r w:rsidR="00DE5EFE">
              <w:rPr>
                <w:noProof/>
                <w:webHidden/>
              </w:rPr>
              <w:t>26</w:t>
            </w:r>
            <w:r w:rsidR="00E6334E">
              <w:rPr>
                <w:noProof/>
                <w:webHidden/>
              </w:rPr>
              <w:fldChar w:fldCharType="end"/>
            </w:r>
          </w:hyperlink>
        </w:p>
        <w:p w:rsidR="00837261" w:rsidRDefault="00415D78">
          <w:pPr>
            <w:pStyle w:val="Spistreci1"/>
            <w:rPr>
              <w:rFonts w:asciiTheme="minorHAnsi" w:eastAsiaTheme="minorEastAsia" w:hAnsiTheme="minorHAnsi" w:cstheme="minorBidi"/>
              <w:noProof/>
              <w:sz w:val="22"/>
              <w:lang w:eastAsia="pl-PL"/>
            </w:rPr>
          </w:pPr>
          <w:hyperlink w:anchor="_Toc29303892" w:history="1">
            <w:r w:rsidR="00837261" w:rsidRPr="00F31BB0">
              <w:rPr>
                <w:rStyle w:val="Hipercze"/>
                <w:noProof/>
              </w:rPr>
              <w:t>Podsumowanie</w:t>
            </w:r>
            <w:r w:rsidR="00837261">
              <w:rPr>
                <w:noProof/>
                <w:webHidden/>
              </w:rPr>
              <w:tab/>
            </w:r>
            <w:r w:rsidR="00E6334E">
              <w:rPr>
                <w:noProof/>
                <w:webHidden/>
              </w:rPr>
              <w:fldChar w:fldCharType="begin"/>
            </w:r>
            <w:r w:rsidR="00837261">
              <w:rPr>
                <w:noProof/>
                <w:webHidden/>
              </w:rPr>
              <w:instrText xml:space="preserve"> PAGEREF _Toc29303892 \h </w:instrText>
            </w:r>
            <w:r w:rsidR="00E6334E">
              <w:rPr>
                <w:noProof/>
                <w:webHidden/>
              </w:rPr>
            </w:r>
            <w:r w:rsidR="00E6334E">
              <w:rPr>
                <w:noProof/>
                <w:webHidden/>
              </w:rPr>
              <w:fldChar w:fldCharType="separate"/>
            </w:r>
            <w:r w:rsidR="00DE5EFE">
              <w:rPr>
                <w:noProof/>
                <w:webHidden/>
              </w:rPr>
              <w:t>28</w:t>
            </w:r>
            <w:r w:rsidR="00E6334E">
              <w:rPr>
                <w:noProof/>
                <w:webHidden/>
              </w:rPr>
              <w:fldChar w:fldCharType="end"/>
            </w:r>
          </w:hyperlink>
        </w:p>
        <w:p w:rsidR="00837261" w:rsidRDefault="00415D78">
          <w:pPr>
            <w:pStyle w:val="Spistreci1"/>
            <w:rPr>
              <w:rFonts w:asciiTheme="minorHAnsi" w:eastAsiaTheme="minorEastAsia" w:hAnsiTheme="minorHAnsi" w:cstheme="minorBidi"/>
              <w:noProof/>
              <w:sz w:val="22"/>
              <w:lang w:eastAsia="pl-PL"/>
            </w:rPr>
          </w:pPr>
          <w:hyperlink w:anchor="_Toc29303893" w:history="1">
            <w:r w:rsidR="00837261" w:rsidRPr="00F31BB0">
              <w:rPr>
                <w:rStyle w:val="Hipercze"/>
                <w:noProof/>
              </w:rPr>
              <w:t>Bibliografia</w:t>
            </w:r>
            <w:r w:rsidR="00837261">
              <w:rPr>
                <w:noProof/>
                <w:webHidden/>
              </w:rPr>
              <w:tab/>
            </w:r>
            <w:r w:rsidR="00E6334E">
              <w:rPr>
                <w:noProof/>
                <w:webHidden/>
              </w:rPr>
              <w:fldChar w:fldCharType="begin"/>
            </w:r>
            <w:r w:rsidR="00837261">
              <w:rPr>
                <w:noProof/>
                <w:webHidden/>
              </w:rPr>
              <w:instrText xml:space="preserve"> PAGEREF _Toc29303893 \h </w:instrText>
            </w:r>
            <w:r w:rsidR="00E6334E">
              <w:rPr>
                <w:noProof/>
                <w:webHidden/>
              </w:rPr>
            </w:r>
            <w:r w:rsidR="00E6334E">
              <w:rPr>
                <w:noProof/>
                <w:webHidden/>
              </w:rPr>
              <w:fldChar w:fldCharType="separate"/>
            </w:r>
            <w:r w:rsidR="00DE5EFE">
              <w:rPr>
                <w:noProof/>
                <w:webHidden/>
              </w:rPr>
              <w:t>29</w:t>
            </w:r>
            <w:r w:rsidR="00E6334E">
              <w:rPr>
                <w:noProof/>
                <w:webHidden/>
              </w:rPr>
              <w:fldChar w:fldCharType="end"/>
            </w:r>
          </w:hyperlink>
        </w:p>
        <w:p w:rsidR="00837261" w:rsidRDefault="00415D78">
          <w:pPr>
            <w:pStyle w:val="Spistreci1"/>
            <w:rPr>
              <w:rFonts w:asciiTheme="minorHAnsi" w:eastAsiaTheme="minorEastAsia" w:hAnsiTheme="minorHAnsi" w:cstheme="minorBidi"/>
              <w:noProof/>
              <w:sz w:val="22"/>
              <w:lang w:eastAsia="pl-PL"/>
            </w:rPr>
          </w:pPr>
          <w:hyperlink w:anchor="_Toc29303894" w:history="1">
            <w:r w:rsidR="00837261" w:rsidRPr="00F31BB0">
              <w:rPr>
                <w:rStyle w:val="Hipercze"/>
                <w:noProof/>
              </w:rPr>
              <w:t>Spis tabel</w:t>
            </w:r>
            <w:r w:rsidR="00837261">
              <w:rPr>
                <w:noProof/>
                <w:webHidden/>
              </w:rPr>
              <w:tab/>
            </w:r>
            <w:r w:rsidR="00E6334E">
              <w:rPr>
                <w:noProof/>
                <w:webHidden/>
              </w:rPr>
              <w:fldChar w:fldCharType="begin"/>
            </w:r>
            <w:r w:rsidR="00837261">
              <w:rPr>
                <w:noProof/>
                <w:webHidden/>
              </w:rPr>
              <w:instrText xml:space="preserve"> PAGEREF _Toc29303894 \h </w:instrText>
            </w:r>
            <w:r w:rsidR="00E6334E">
              <w:rPr>
                <w:noProof/>
                <w:webHidden/>
              </w:rPr>
            </w:r>
            <w:r w:rsidR="00E6334E">
              <w:rPr>
                <w:noProof/>
                <w:webHidden/>
              </w:rPr>
              <w:fldChar w:fldCharType="separate"/>
            </w:r>
            <w:r w:rsidR="00DE5EFE">
              <w:rPr>
                <w:noProof/>
                <w:webHidden/>
              </w:rPr>
              <w:t>30</w:t>
            </w:r>
            <w:r w:rsidR="00E6334E">
              <w:rPr>
                <w:noProof/>
                <w:webHidden/>
              </w:rPr>
              <w:fldChar w:fldCharType="end"/>
            </w:r>
          </w:hyperlink>
        </w:p>
        <w:p w:rsidR="00837261" w:rsidRDefault="00415D78">
          <w:pPr>
            <w:pStyle w:val="Spistreci1"/>
            <w:rPr>
              <w:rFonts w:asciiTheme="minorHAnsi" w:eastAsiaTheme="minorEastAsia" w:hAnsiTheme="minorHAnsi" w:cstheme="minorBidi"/>
              <w:noProof/>
              <w:sz w:val="22"/>
              <w:lang w:eastAsia="pl-PL"/>
            </w:rPr>
          </w:pPr>
          <w:hyperlink w:anchor="_Toc29303895" w:history="1">
            <w:r w:rsidR="00837261" w:rsidRPr="00F31BB0">
              <w:rPr>
                <w:rStyle w:val="Hipercze"/>
                <w:noProof/>
              </w:rPr>
              <w:t>Spis Rysunków</w:t>
            </w:r>
            <w:r w:rsidR="00837261">
              <w:rPr>
                <w:noProof/>
                <w:webHidden/>
              </w:rPr>
              <w:tab/>
            </w:r>
            <w:r w:rsidR="00E6334E">
              <w:rPr>
                <w:noProof/>
                <w:webHidden/>
              </w:rPr>
              <w:fldChar w:fldCharType="begin"/>
            </w:r>
            <w:r w:rsidR="00837261">
              <w:rPr>
                <w:noProof/>
                <w:webHidden/>
              </w:rPr>
              <w:instrText xml:space="preserve"> PAGEREF _Toc29303895 \h </w:instrText>
            </w:r>
            <w:r w:rsidR="00E6334E">
              <w:rPr>
                <w:noProof/>
                <w:webHidden/>
              </w:rPr>
            </w:r>
            <w:r w:rsidR="00E6334E">
              <w:rPr>
                <w:noProof/>
                <w:webHidden/>
              </w:rPr>
              <w:fldChar w:fldCharType="separate"/>
            </w:r>
            <w:r w:rsidR="00DE5EFE">
              <w:rPr>
                <w:noProof/>
                <w:webHidden/>
              </w:rPr>
              <w:t>31</w:t>
            </w:r>
            <w:r w:rsidR="00E6334E">
              <w:rPr>
                <w:noProof/>
                <w:webHidden/>
              </w:rPr>
              <w:fldChar w:fldCharType="end"/>
            </w:r>
          </w:hyperlink>
        </w:p>
        <w:p w:rsidR="00800681" w:rsidRPr="00C57843" w:rsidRDefault="00E6334E">
          <w:pPr>
            <w:rPr>
              <w:color w:val="000000" w:themeColor="text1"/>
            </w:rPr>
          </w:pPr>
          <w:r w:rsidRPr="00C57843">
            <w:rPr>
              <w:color w:val="000000" w:themeColor="text1"/>
            </w:rPr>
            <w:fldChar w:fldCharType="end"/>
          </w:r>
        </w:p>
      </w:sdtContent>
    </w:sdt>
    <w:p w:rsidR="00F00736" w:rsidRPr="00C57843" w:rsidRDefault="00F00736">
      <w:pPr>
        <w:rPr>
          <w:color w:val="000000" w:themeColor="text1"/>
        </w:rPr>
      </w:pPr>
    </w:p>
    <w:p w:rsidR="004F0278" w:rsidRPr="00C57843" w:rsidRDefault="004F0278">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sectPr w:rsidR="00765391" w:rsidRPr="00C57843" w:rsidSect="00F00736">
          <w:footerReference w:type="even" r:id="rId10"/>
          <w:footerReference w:type="default" r:id="rId11"/>
          <w:type w:val="oddPage"/>
          <w:pgSz w:w="11906" w:h="16838" w:code="9"/>
          <w:pgMar w:top="1418" w:right="1134" w:bottom="1418" w:left="1134" w:header="709" w:footer="709" w:gutter="567"/>
          <w:pgNumType w:start="1"/>
          <w:cols w:space="708"/>
          <w:docGrid w:linePitch="360"/>
        </w:sectPr>
      </w:pPr>
    </w:p>
    <w:p w:rsidR="0003420C" w:rsidRPr="00C57843" w:rsidRDefault="0003420C" w:rsidP="0083462E">
      <w:pPr>
        <w:pStyle w:val="Nagwek1"/>
        <w:numPr>
          <w:ilvl w:val="0"/>
          <w:numId w:val="0"/>
        </w:numPr>
        <w:ind w:left="567" w:hanging="567"/>
        <w:rPr>
          <w:color w:val="000000" w:themeColor="text1"/>
        </w:rPr>
      </w:pPr>
      <w:bookmarkStart w:id="0" w:name="_Toc29303858"/>
      <w:r w:rsidRPr="00C57843">
        <w:rPr>
          <w:color w:val="000000" w:themeColor="text1"/>
        </w:rPr>
        <w:lastRenderedPageBreak/>
        <w:t>Wstęp</w:t>
      </w:r>
      <w:bookmarkEnd w:id="0"/>
    </w:p>
    <w:p w:rsidR="0003420C" w:rsidRPr="00C57843" w:rsidRDefault="00CC71D3" w:rsidP="00984EA2">
      <w:pPr>
        <w:pStyle w:val="Nagwek1"/>
        <w:rPr>
          <w:color w:val="000000" w:themeColor="text1"/>
        </w:rPr>
      </w:pPr>
      <w:bookmarkStart w:id="1" w:name="_Toc29303859"/>
      <w:r w:rsidRPr="00C57843">
        <w:rPr>
          <w:color w:val="000000" w:themeColor="text1"/>
        </w:rPr>
        <w:lastRenderedPageBreak/>
        <w:t>Sklep internetowy</w:t>
      </w:r>
      <w:r w:rsidR="00516720" w:rsidRPr="00C57843">
        <w:rPr>
          <w:color w:val="000000" w:themeColor="text1"/>
        </w:rPr>
        <w:t xml:space="preserve"> </w:t>
      </w:r>
      <w:r w:rsidR="00187E11" w:rsidRPr="00C57843">
        <w:rPr>
          <w:color w:val="000000" w:themeColor="text1"/>
        </w:rPr>
        <w:t>okiem biznesu</w:t>
      </w:r>
      <w:bookmarkEnd w:id="1"/>
    </w:p>
    <w:p w:rsidR="00ED1045" w:rsidRPr="00C57843" w:rsidRDefault="00ED1045" w:rsidP="00ED1045">
      <w:pPr>
        <w:pStyle w:val="Nagwek2"/>
        <w:rPr>
          <w:color w:val="000000" w:themeColor="text1"/>
        </w:rPr>
      </w:pPr>
      <w:bookmarkStart w:id="2" w:name="_Toc29303860"/>
      <w:r w:rsidRPr="00C57843">
        <w:rPr>
          <w:color w:val="000000" w:themeColor="text1"/>
        </w:rPr>
        <w:t>Czym jest sklep internetowy</w:t>
      </w:r>
      <w:r w:rsidR="00C42DDA" w:rsidRPr="00C57843">
        <w:rPr>
          <w:color w:val="000000" w:themeColor="text1"/>
        </w:rPr>
        <w:t>?</w:t>
      </w:r>
      <w:bookmarkEnd w:id="2"/>
    </w:p>
    <w:p w:rsidR="00CC71D3" w:rsidRPr="00C57843" w:rsidRDefault="009D2A7B" w:rsidP="005E4244">
      <w:pPr>
        <w:pStyle w:val="Tekstpodstawowy"/>
        <w:ind w:firstLine="0"/>
        <w:rPr>
          <w:color w:val="000000" w:themeColor="text1"/>
        </w:rPr>
      </w:pPr>
      <w:r w:rsidRPr="00C57843">
        <w:rPr>
          <w:color w:val="000000" w:themeColor="text1"/>
        </w:rPr>
        <w:t xml:space="preserve">Internet zmienił oblicze działalności handlowej. Dzięki niemu </w:t>
      </w:r>
      <w:r w:rsidR="00F0784E" w:rsidRPr="00C57843">
        <w:rPr>
          <w:color w:val="000000" w:themeColor="text1"/>
        </w:rPr>
        <w:t>w 1994</w:t>
      </w:r>
      <w:r w:rsidR="001A7A8B" w:rsidRPr="00C57843">
        <w:rPr>
          <w:color w:val="000000" w:themeColor="text1"/>
        </w:rPr>
        <w:t xml:space="preserve"> roku</w:t>
      </w:r>
      <w:r w:rsidR="00F0784E" w:rsidRPr="00C57843">
        <w:rPr>
          <w:color w:val="000000" w:themeColor="text1"/>
        </w:rPr>
        <w:t xml:space="preserve"> </w:t>
      </w:r>
      <w:r w:rsidRPr="00C57843">
        <w:rPr>
          <w:color w:val="000000" w:themeColor="text1"/>
        </w:rPr>
        <w:t xml:space="preserve">powstał </w:t>
      </w:r>
      <w:r w:rsidR="00F0784E" w:rsidRPr="00C57843">
        <w:rPr>
          <w:color w:val="000000" w:themeColor="text1"/>
        </w:rPr>
        <w:t>pierwsz</w:t>
      </w:r>
      <w:r w:rsidR="00F113D1" w:rsidRPr="00C57843">
        <w:rPr>
          <w:color w:val="000000" w:themeColor="text1"/>
        </w:rPr>
        <w:t>y</w:t>
      </w:r>
      <w:r w:rsidR="00F0784E" w:rsidRPr="00C57843">
        <w:rPr>
          <w:color w:val="000000" w:themeColor="text1"/>
        </w:rPr>
        <w:t xml:space="preserve"> typow</w:t>
      </w:r>
      <w:r w:rsidR="00F113D1" w:rsidRPr="00C57843">
        <w:rPr>
          <w:color w:val="000000" w:themeColor="text1"/>
        </w:rPr>
        <w:t>y</w:t>
      </w:r>
      <w:r w:rsidR="00F0784E" w:rsidRPr="00C57843">
        <w:rPr>
          <w:color w:val="000000" w:themeColor="text1"/>
        </w:rPr>
        <w:t xml:space="preserve"> sklep internetow</w:t>
      </w:r>
      <w:r w:rsidR="00F113D1" w:rsidRPr="00C57843">
        <w:rPr>
          <w:color w:val="000000" w:themeColor="text1"/>
        </w:rPr>
        <w:t>y</w:t>
      </w:r>
      <w:r w:rsidR="00602190">
        <w:rPr>
          <w:color w:val="000000" w:themeColor="text1"/>
        </w:rPr>
        <w:t>,</w:t>
      </w:r>
      <w:r w:rsidR="00F113D1" w:rsidRPr="00C57843">
        <w:rPr>
          <w:color w:val="000000" w:themeColor="text1"/>
        </w:rPr>
        <w:t xml:space="preserve"> który nosi nazwę Amazon a jego twórcą jest Jeff Bezos.</w:t>
      </w:r>
      <w:r w:rsidR="002602CB" w:rsidRPr="00C57843">
        <w:rPr>
          <w:color w:val="000000" w:themeColor="text1"/>
        </w:rPr>
        <w:t xml:space="preserve"> </w:t>
      </w:r>
      <w:r w:rsidR="009711C6" w:rsidRPr="00C57843">
        <w:rPr>
          <w:color w:val="000000" w:themeColor="text1"/>
        </w:rPr>
        <w:t>Sklep internetowy to nic innego niż aplikacja informatyczna</w:t>
      </w:r>
      <w:r w:rsidR="00602190">
        <w:rPr>
          <w:color w:val="000000" w:themeColor="text1"/>
        </w:rPr>
        <w:t>,</w:t>
      </w:r>
      <w:r w:rsidR="009711C6" w:rsidRPr="00C57843">
        <w:rPr>
          <w:color w:val="000000" w:themeColor="text1"/>
        </w:rPr>
        <w:t xml:space="preserve"> która pozwala na sprzedaż różnego rodzaju towarów z wykorzystaniem </w:t>
      </w:r>
      <w:r w:rsidR="004512C2" w:rsidRPr="00C57843">
        <w:rPr>
          <w:color w:val="000000" w:themeColor="text1"/>
        </w:rPr>
        <w:t xml:space="preserve">stale rozwijanej sieci Internet. </w:t>
      </w:r>
      <w:r w:rsidR="00E02E5F" w:rsidRPr="00C57843">
        <w:rPr>
          <w:color w:val="000000" w:themeColor="text1"/>
        </w:rPr>
        <w:t xml:space="preserve">Takie rozwiązanie jest częścią tak zwanej relacji B2C </w:t>
      </w:r>
      <w:r w:rsidR="00777926" w:rsidRPr="00C57843">
        <w:rPr>
          <w:color w:val="000000" w:themeColor="text1"/>
        </w:rPr>
        <w:t>(ang. business-to-consumer</w:t>
      </w:r>
      <w:r w:rsidR="00B67504" w:rsidRPr="00C57843">
        <w:rPr>
          <w:color w:val="000000" w:themeColor="text1"/>
        </w:rPr>
        <w:t>)</w:t>
      </w:r>
      <w:r w:rsidR="00602190">
        <w:rPr>
          <w:color w:val="000000" w:themeColor="text1"/>
        </w:rPr>
        <w:t>,</w:t>
      </w:r>
      <w:r w:rsidR="00B67504" w:rsidRPr="00C57843">
        <w:rPr>
          <w:color w:val="000000" w:themeColor="text1"/>
        </w:rPr>
        <w:t xml:space="preserve"> która odpowiada za </w:t>
      </w:r>
      <w:r w:rsidR="00FA48D6" w:rsidRPr="00C57843">
        <w:rPr>
          <w:color w:val="000000" w:themeColor="text1"/>
        </w:rPr>
        <w:t>układ</w:t>
      </w:r>
      <w:r w:rsidR="00B67504" w:rsidRPr="00C57843">
        <w:rPr>
          <w:color w:val="000000" w:themeColor="text1"/>
        </w:rPr>
        <w:t xml:space="preserve"> pomiędzy przedsiębiorstwami a klientami indywidualnymi.</w:t>
      </w:r>
      <w:r w:rsidR="00FA48D6" w:rsidRPr="00C57843">
        <w:rPr>
          <w:color w:val="000000" w:themeColor="text1"/>
        </w:rPr>
        <w:t xml:space="preserve"> Rzadziej występuje relacja B2B (ang. business-to-business) oznaczająca transakcje pomiędzy kilkoma podmiotami gospodarczymi. </w:t>
      </w:r>
      <w:r w:rsidR="00025EC5" w:rsidRPr="00C57843">
        <w:rPr>
          <w:color w:val="000000" w:themeColor="text1"/>
        </w:rPr>
        <w:t>Rynek sklepów internetowych rządzi się analogiczn</w:t>
      </w:r>
      <w:r w:rsidR="00BD086F">
        <w:rPr>
          <w:color w:val="000000" w:themeColor="text1"/>
        </w:rPr>
        <w:t>ymi</w:t>
      </w:r>
      <w:r w:rsidR="00025EC5" w:rsidRPr="00C57843">
        <w:rPr>
          <w:color w:val="000000" w:themeColor="text1"/>
        </w:rPr>
        <w:t xml:space="preserve"> zasadami</w:t>
      </w:r>
      <w:r w:rsidR="00BD086F">
        <w:rPr>
          <w:color w:val="000000" w:themeColor="text1"/>
        </w:rPr>
        <w:t>,</w:t>
      </w:r>
      <w:r w:rsidR="000F528C">
        <w:rPr>
          <w:color w:val="000000" w:themeColor="text1"/>
        </w:rPr>
        <w:t xml:space="preserve"> jak w </w:t>
      </w:r>
      <w:r w:rsidR="00025EC5" w:rsidRPr="00C57843">
        <w:rPr>
          <w:color w:val="000000" w:themeColor="text1"/>
        </w:rPr>
        <w:t>sklepach tradycyjnych.</w:t>
      </w:r>
      <w:r w:rsidR="0024758B" w:rsidRPr="00C57843">
        <w:rPr>
          <w:color w:val="000000" w:themeColor="text1"/>
        </w:rPr>
        <w:t xml:space="preserve"> </w:t>
      </w:r>
      <w:r w:rsidR="00C11F08" w:rsidRPr="00C57843">
        <w:rPr>
          <w:color w:val="000000" w:themeColor="text1"/>
        </w:rPr>
        <w:t xml:space="preserve">W dzisiejszych czasach klient kupując towar przez </w:t>
      </w:r>
      <w:r w:rsidR="00CC71D3" w:rsidRPr="00C57843">
        <w:rPr>
          <w:color w:val="000000" w:themeColor="text1"/>
        </w:rPr>
        <w:t>Internet</w:t>
      </w:r>
      <w:r w:rsidR="00C11F08" w:rsidRPr="00C57843">
        <w:rPr>
          <w:color w:val="000000" w:themeColor="text1"/>
        </w:rPr>
        <w:t xml:space="preserve"> ma możliwość zwrotu zakupionych towarów oraz odstąpieni</w:t>
      </w:r>
      <w:r w:rsidR="00BD086F">
        <w:rPr>
          <w:color w:val="000000" w:themeColor="text1"/>
        </w:rPr>
        <w:t>a</w:t>
      </w:r>
      <w:r w:rsidR="00C11F08" w:rsidRPr="00C57843">
        <w:rPr>
          <w:color w:val="000000" w:themeColor="text1"/>
        </w:rPr>
        <w:t xml:space="preserve"> od umowy bez podawania powodu. </w:t>
      </w:r>
      <w:r w:rsidR="005E4244" w:rsidRPr="00C57843">
        <w:rPr>
          <w:color w:val="000000" w:themeColor="text1"/>
        </w:rPr>
        <w:t>Z dnia na dzień sklepy zyskują coraz większ</w:t>
      </w:r>
      <w:r w:rsidR="00BD086F">
        <w:rPr>
          <w:color w:val="000000" w:themeColor="text1"/>
        </w:rPr>
        <w:t>ą</w:t>
      </w:r>
      <w:r w:rsidR="005E4244" w:rsidRPr="00C57843">
        <w:rPr>
          <w:color w:val="000000" w:themeColor="text1"/>
        </w:rPr>
        <w:t xml:space="preserve"> popularność, </w:t>
      </w:r>
      <w:r w:rsidR="00BD086F">
        <w:rPr>
          <w:color w:val="000000" w:themeColor="text1"/>
        </w:rPr>
        <w:t xml:space="preserve">oferując </w:t>
      </w:r>
      <w:r w:rsidR="005E4244" w:rsidRPr="00C57843">
        <w:rPr>
          <w:color w:val="000000" w:themeColor="text1"/>
        </w:rPr>
        <w:t xml:space="preserve">wygodę oraz bezpieczeństwo. </w:t>
      </w:r>
      <w:r w:rsidR="00C11F08" w:rsidRPr="00C57843">
        <w:rPr>
          <w:color w:val="000000" w:themeColor="text1"/>
        </w:rPr>
        <w:t xml:space="preserve"> </w:t>
      </w:r>
      <w:r w:rsidR="00FA07CB" w:rsidRPr="00C57843">
        <w:rPr>
          <w:color w:val="000000" w:themeColor="text1"/>
        </w:rPr>
        <w:t>[1]</w:t>
      </w:r>
      <w:r w:rsidR="009D7AFA" w:rsidRPr="00C57843">
        <w:rPr>
          <w:color w:val="000000" w:themeColor="text1"/>
        </w:rPr>
        <w:t xml:space="preserve"> </w:t>
      </w:r>
      <w:r w:rsidR="00FA07CB" w:rsidRPr="00C57843">
        <w:rPr>
          <w:color w:val="000000" w:themeColor="text1"/>
        </w:rPr>
        <w:t>[2]</w:t>
      </w:r>
    </w:p>
    <w:p w:rsidR="002924FB" w:rsidRPr="00C57843" w:rsidRDefault="002924FB" w:rsidP="009D2A7B">
      <w:pPr>
        <w:pStyle w:val="Tekstpodstawowy"/>
        <w:rPr>
          <w:color w:val="000000" w:themeColor="text1"/>
        </w:rPr>
      </w:pPr>
      <w:r w:rsidRPr="00C57843">
        <w:rPr>
          <w:color w:val="000000" w:themeColor="text1"/>
        </w:rPr>
        <w:t>Podstawą każdego sklepu internetowego jest strona www z ofertą, która posiada wiele podstron przedstawiających opis towaru.</w:t>
      </w:r>
      <w:r w:rsidR="00B35AD7" w:rsidRPr="00C57843">
        <w:rPr>
          <w:color w:val="000000" w:themeColor="text1"/>
        </w:rPr>
        <w:t xml:space="preserve"> W dużych sklepach</w:t>
      </w:r>
      <w:r w:rsidR="00DD42CD">
        <w:rPr>
          <w:color w:val="000000" w:themeColor="text1"/>
        </w:rPr>
        <w:t>,</w:t>
      </w:r>
      <w:r w:rsidR="00B35AD7" w:rsidRPr="00C57843">
        <w:rPr>
          <w:color w:val="000000" w:themeColor="text1"/>
        </w:rPr>
        <w:t xml:space="preserve"> które oferują wybór z różnych dziedzin, stosuj</w:t>
      </w:r>
      <w:r w:rsidR="00DD42CD">
        <w:rPr>
          <w:color w:val="000000" w:themeColor="text1"/>
        </w:rPr>
        <w:t>e</w:t>
      </w:r>
      <w:r w:rsidR="00B35AD7" w:rsidRPr="00C57843">
        <w:rPr>
          <w:color w:val="000000" w:themeColor="text1"/>
        </w:rPr>
        <w:t xml:space="preserve"> się rozdzielenie produktów według kategorii</w:t>
      </w:r>
      <w:r w:rsidR="00CC4CEF" w:rsidRPr="00C57843">
        <w:rPr>
          <w:color w:val="000000" w:themeColor="text1"/>
        </w:rPr>
        <w:t xml:space="preserve"> oraz podkategorii</w:t>
      </w:r>
      <w:r w:rsidR="00B35AD7" w:rsidRPr="00C57843">
        <w:rPr>
          <w:color w:val="000000" w:themeColor="text1"/>
        </w:rPr>
        <w:t>, co pozwala na wygodniejsze przeglą</w:t>
      </w:r>
      <w:r w:rsidR="00CC4CEF" w:rsidRPr="00C57843">
        <w:rPr>
          <w:color w:val="000000" w:themeColor="text1"/>
        </w:rPr>
        <w:t>danie asortymentu.</w:t>
      </w:r>
      <w:r w:rsidR="00FC569D" w:rsidRPr="00C57843">
        <w:rPr>
          <w:color w:val="000000" w:themeColor="text1"/>
        </w:rPr>
        <w:t xml:space="preserve"> Do prawidłowego działania sklepy muszą posiadać tak zwany koszyk, który działa na takiej samej zasadzie jak tradycyjny koszyk</w:t>
      </w:r>
      <w:r w:rsidR="006F79A3">
        <w:rPr>
          <w:color w:val="000000" w:themeColor="text1"/>
        </w:rPr>
        <w:t>,</w:t>
      </w:r>
      <w:r w:rsidR="00FC569D" w:rsidRPr="00C57843">
        <w:rPr>
          <w:color w:val="000000" w:themeColor="text1"/>
        </w:rPr>
        <w:t xml:space="preserve"> z </w:t>
      </w:r>
      <w:r w:rsidR="006F79A3">
        <w:rPr>
          <w:color w:val="000000" w:themeColor="text1"/>
        </w:rPr>
        <w:t>tą</w:t>
      </w:r>
      <w:r w:rsidR="00FC569D" w:rsidRPr="00C57843">
        <w:rPr>
          <w:color w:val="000000" w:themeColor="text1"/>
        </w:rPr>
        <w:t xml:space="preserve"> różnicą,</w:t>
      </w:r>
      <w:r w:rsidR="006F79A3">
        <w:rPr>
          <w:color w:val="000000" w:themeColor="text1"/>
        </w:rPr>
        <w:t xml:space="preserve"> że</w:t>
      </w:r>
      <w:r w:rsidR="00FC569D" w:rsidRPr="00C57843">
        <w:rPr>
          <w:color w:val="000000" w:themeColor="text1"/>
        </w:rPr>
        <w:t xml:space="preserve"> klient musi kliknąć w odpowiednie hiperłącze aby dodać produkt i potem go zakupić. </w:t>
      </w:r>
      <w:r w:rsidR="00A220EC" w:rsidRPr="00C57843">
        <w:rPr>
          <w:color w:val="000000" w:themeColor="text1"/>
        </w:rPr>
        <w:t>Ostatnim elementem</w:t>
      </w:r>
      <w:r w:rsidR="00DD42CD">
        <w:rPr>
          <w:color w:val="000000" w:themeColor="text1"/>
        </w:rPr>
        <w:t>,</w:t>
      </w:r>
      <w:r w:rsidR="00A220EC" w:rsidRPr="00C57843">
        <w:rPr>
          <w:color w:val="000000" w:themeColor="text1"/>
        </w:rPr>
        <w:t xml:space="preserve"> który jest niezbędny </w:t>
      </w:r>
      <w:r w:rsidR="00995E4F" w:rsidRPr="00C57843">
        <w:rPr>
          <w:color w:val="000000" w:themeColor="text1"/>
        </w:rPr>
        <w:t>do przeprowadzenia transakcji</w:t>
      </w:r>
      <w:r w:rsidR="00DD42CD">
        <w:rPr>
          <w:color w:val="000000" w:themeColor="text1"/>
        </w:rPr>
        <w:t>,</w:t>
      </w:r>
      <w:r w:rsidR="00995E4F" w:rsidRPr="00C57843">
        <w:rPr>
          <w:color w:val="000000" w:themeColor="text1"/>
        </w:rPr>
        <w:t xml:space="preserve"> </w:t>
      </w:r>
      <w:r w:rsidR="00A220EC" w:rsidRPr="00C57843">
        <w:rPr>
          <w:color w:val="000000" w:themeColor="text1"/>
        </w:rPr>
        <w:t>to formularz</w:t>
      </w:r>
      <w:r w:rsidR="00DD42CD">
        <w:rPr>
          <w:color w:val="000000" w:themeColor="text1"/>
        </w:rPr>
        <w:t>, w którym</w:t>
      </w:r>
      <w:r w:rsidR="00A220EC" w:rsidRPr="00C57843">
        <w:rPr>
          <w:color w:val="000000" w:themeColor="text1"/>
        </w:rPr>
        <w:t xml:space="preserve"> kupujący podaje swoje dane osobowe oraz adres dostawy. </w:t>
      </w:r>
      <w:r w:rsidR="00FA07CB" w:rsidRPr="00C57843">
        <w:rPr>
          <w:color w:val="000000" w:themeColor="text1"/>
        </w:rPr>
        <w:t>[2]</w:t>
      </w:r>
    </w:p>
    <w:p w:rsidR="000B2CDB" w:rsidRPr="00C57843" w:rsidRDefault="0032193B" w:rsidP="009D2A7B">
      <w:pPr>
        <w:pStyle w:val="Tekstpodstawowy"/>
        <w:rPr>
          <w:color w:val="000000" w:themeColor="text1"/>
        </w:rPr>
      </w:pPr>
      <w:r w:rsidRPr="00C57843">
        <w:rPr>
          <w:color w:val="000000" w:themeColor="text1"/>
        </w:rPr>
        <w:t xml:space="preserve">Aby wygodnie operować na zamówieniach oraz prowadzić sklep internetowy, firma musi posiadać panel administracyjny przeznaczony </w:t>
      </w:r>
      <w:r w:rsidR="009A5FF7" w:rsidRPr="00C57843">
        <w:rPr>
          <w:color w:val="000000" w:themeColor="text1"/>
        </w:rPr>
        <w:t xml:space="preserve">tylko dla pracowników oraz właściciela. </w:t>
      </w:r>
      <w:r w:rsidR="000B2CDB" w:rsidRPr="00C57843">
        <w:rPr>
          <w:color w:val="000000" w:themeColor="text1"/>
        </w:rPr>
        <w:t>Rozbudowany p</w:t>
      </w:r>
      <w:r w:rsidR="00146CFA" w:rsidRPr="00C57843">
        <w:rPr>
          <w:color w:val="000000" w:themeColor="text1"/>
        </w:rPr>
        <w:t xml:space="preserve">anel powinien </w:t>
      </w:r>
      <w:r w:rsidR="000B2CDB" w:rsidRPr="00C57843">
        <w:rPr>
          <w:color w:val="000000" w:themeColor="text1"/>
        </w:rPr>
        <w:t>posiadać</w:t>
      </w:r>
      <w:r w:rsidR="00896E0C" w:rsidRPr="00C57843">
        <w:rPr>
          <w:color w:val="000000" w:themeColor="text1"/>
        </w:rPr>
        <w:t xml:space="preserve"> między innymi</w:t>
      </w:r>
      <w:r w:rsidR="000B2CDB" w:rsidRPr="00C57843">
        <w:rPr>
          <w:color w:val="000000" w:themeColor="text1"/>
        </w:rPr>
        <w:t>:</w:t>
      </w:r>
      <w:r w:rsidR="00FB2865" w:rsidRPr="00C57843">
        <w:rPr>
          <w:color w:val="000000" w:themeColor="text1"/>
        </w:rPr>
        <w:t xml:space="preserve"> [2]</w:t>
      </w:r>
    </w:p>
    <w:p w:rsidR="0032193B" w:rsidRPr="00C57843" w:rsidRDefault="000B2CDB" w:rsidP="000B2CDB">
      <w:pPr>
        <w:pStyle w:val="Tekstpodstawowy"/>
        <w:numPr>
          <w:ilvl w:val="0"/>
          <w:numId w:val="21"/>
        </w:numPr>
        <w:rPr>
          <w:color w:val="000000" w:themeColor="text1"/>
        </w:rPr>
      </w:pPr>
      <w:r w:rsidRPr="00C57843">
        <w:rPr>
          <w:color w:val="000000" w:themeColor="text1"/>
        </w:rPr>
        <w:t>dodawanie, modyfikowanie oraz usuwanie ofert</w:t>
      </w:r>
    </w:p>
    <w:p w:rsidR="000B2CDB" w:rsidRPr="00C57843" w:rsidRDefault="000B2CDB" w:rsidP="000B2CDB">
      <w:pPr>
        <w:pStyle w:val="Tekstpodstawowy"/>
        <w:numPr>
          <w:ilvl w:val="0"/>
          <w:numId w:val="21"/>
        </w:numPr>
        <w:rPr>
          <w:color w:val="000000" w:themeColor="text1"/>
        </w:rPr>
      </w:pPr>
      <w:r w:rsidRPr="00C57843">
        <w:rPr>
          <w:color w:val="000000" w:themeColor="text1"/>
        </w:rPr>
        <w:t>zarządzanie zamówieniami</w:t>
      </w:r>
      <w:r w:rsidR="00896E0C" w:rsidRPr="00C57843">
        <w:rPr>
          <w:color w:val="000000" w:themeColor="text1"/>
        </w:rPr>
        <w:t xml:space="preserve"> oraz bazą klientów</w:t>
      </w:r>
    </w:p>
    <w:p w:rsidR="000B2CDB" w:rsidRPr="00C57843" w:rsidRDefault="000B2CDB" w:rsidP="000B2CDB">
      <w:pPr>
        <w:pStyle w:val="Tekstpodstawowy"/>
        <w:numPr>
          <w:ilvl w:val="0"/>
          <w:numId w:val="21"/>
        </w:numPr>
        <w:rPr>
          <w:color w:val="000000" w:themeColor="text1"/>
        </w:rPr>
      </w:pPr>
      <w:r w:rsidRPr="00C57843">
        <w:rPr>
          <w:color w:val="000000" w:themeColor="text1"/>
        </w:rPr>
        <w:t xml:space="preserve">system obsługi </w:t>
      </w:r>
      <w:r w:rsidR="006F79A3">
        <w:rPr>
          <w:color w:val="000000" w:themeColor="text1"/>
        </w:rPr>
        <w:t>wiadomości od klientów</w:t>
      </w:r>
    </w:p>
    <w:p w:rsidR="00F51006" w:rsidRPr="00C57843" w:rsidRDefault="00F51006" w:rsidP="000B2CDB">
      <w:pPr>
        <w:pStyle w:val="Tekstpodstawowy"/>
        <w:numPr>
          <w:ilvl w:val="0"/>
          <w:numId w:val="21"/>
        </w:numPr>
        <w:rPr>
          <w:color w:val="000000" w:themeColor="text1"/>
        </w:rPr>
      </w:pPr>
      <w:r w:rsidRPr="00C57843">
        <w:rPr>
          <w:color w:val="000000" w:themeColor="text1"/>
        </w:rPr>
        <w:t>system dostaw brakujących produktów</w:t>
      </w:r>
    </w:p>
    <w:p w:rsidR="00E85E80" w:rsidRPr="00C57843" w:rsidRDefault="00F51006" w:rsidP="00190A41">
      <w:pPr>
        <w:pStyle w:val="Tekstpodstawowy"/>
        <w:numPr>
          <w:ilvl w:val="0"/>
          <w:numId w:val="21"/>
        </w:numPr>
        <w:rPr>
          <w:color w:val="000000" w:themeColor="text1"/>
        </w:rPr>
      </w:pPr>
      <w:r w:rsidRPr="00C57843">
        <w:rPr>
          <w:color w:val="000000" w:themeColor="text1"/>
        </w:rPr>
        <w:t>miesięczne statystyki sprzedaży</w:t>
      </w:r>
    </w:p>
    <w:p w:rsidR="008E4A2B" w:rsidRPr="00C57843" w:rsidRDefault="008E4A2B" w:rsidP="008E4A2B">
      <w:pPr>
        <w:pStyle w:val="Nagwek2"/>
        <w:rPr>
          <w:color w:val="000000" w:themeColor="text1"/>
        </w:rPr>
      </w:pPr>
      <w:bookmarkStart w:id="3" w:name="_Toc29303861"/>
      <w:r w:rsidRPr="00C57843">
        <w:rPr>
          <w:color w:val="000000" w:themeColor="text1"/>
        </w:rPr>
        <w:lastRenderedPageBreak/>
        <w:t>Opis działania sklepu</w:t>
      </w:r>
      <w:bookmarkEnd w:id="3"/>
      <w:r w:rsidRPr="00C57843">
        <w:rPr>
          <w:color w:val="000000" w:themeColor="text1"/>
        </w:rPr>
        <w:t xml:space="preserve"> </w:t>
      </w:r>
    </w:p>
    <w:p w:rsidR="00ED1045" w:rsidRPr="00C57843" w:rsidRDefault="00ED1045" w:rsidP="00ED1045">
      <w:pPr>
        <w:pStyle w:val="Nagwek2"/>
        <w:rPr>
          <w:color w:val="000000" w:themeColor="text1"/>
        </w:rPr>
      </w:pPr>
      <w:bookmarkStart w:id="4" w:name="_Toc29303862"/>
      <w:r w:rsidRPr="00C57843">
        <w:rPr>
          <w:color w:val="000000" w:themeColor="text1"/>
        </w:rPr>
        <w:t>Zapotrzebowanie na system</w:t>
      </w:r>
      <w:bookmarkEnd w:id="4"/>
    </w:p>
    <w:p w:rsidR="00A95D10" w:rsidRPr="00C57843" w:rsidRDefault="001513FF" w:rsidP="00A95D10">
      <w:pPr>
        <w:pStyle w:val="Nagwek3"/>
        <w:rPr>
          <w:color w:val="000000" w:themeColor="text1"/>
        </w:rPr>
      </w:pPr>
      <w:bookmarkStart w:id="5" w:name="_Toc29303863"/>
      <w:r w:rsidRPr="00C57843">
        <w:rPr>
          <w:color w:val="000000" w:themeColor="text1"/>
        </w:rPr>
        <w:t>Koncepcja strony internetowej</w:t>
      </w:r>
      <w:bookmarkEnd w:id="5"/>
    </w:p>
    <w:p w:rsidR="00CC71D3" w:rsidRPr="00C57843" w:rsidRDefault="001513FF" w:rsidP="00CC71D3">
      <w:pPr>
        <w:pStyle w:val="Nagwek3"/>
        <w:rPr>
          <w:color w:val="000000" w:themeColor="text1"/>
        </w:rPr>
      </w:pPr>
      <w:bookmarkStart w:id="6" w:name="_Toc29303864"/>
      <w:r w:rsidRPr="00C57843">
        <w:rPr>
          <w:color w:val="000000" w:themeColor="text1"/>
        </w:rPr>
        <w:t>Koncepcja panelu obsługi systemem</w:t>
      </w:r>
      <w:bookmarkEnd w:id="6"/>
    </w:p>
    <w:p w:rsidR="0032729C" w:rsidRPr="00C57843" w:rsidRDefault="00CC71D3" w:rsidP="00CC71D3">
      <w:pPr>
        <w:pStyle w:val="Nagwek3"/>
        <w:rPr>
          <w:color w:val="000000" w:themeColor="text1"/>
        </w:rPr>
      </w:pPr>
      <w:bookmarkStart w:id="7" w:name="_Toc29303865"/>
      <w:r w:rsidRPr="00C57843">
        <w:rPr>
          <w:color w:val="000000" w:themeColor="text1"/>
        </w:rPr>
        <w:t>Architektura systemu</w:t>
      </w:r>
      <w:bookmarkEnd w:id="7"/>
    </w:p>
    <w:p w:rsidR="0032729C" w:rsidRPr="00C57843" w:rsidRDefault="0032729C" w:rsidP="0032729C">
      <w:pPr>
        <w:pStyle w:val="Tekstpodstawowy"/>
        <w:rPr>
          <w:color w:val="000000" w:themeColor="text1"/>
        </w:rPr>
      </w:pPr>
    </w:p>
    <w:p w:rsidR="0032729C" w:rsidRPr="00C57843" w:rsidRDefault="0032729C" w:rsidP="0032729C">
      <w:pPr>
        <w:pStyle w:val="Tekstpodstawowy"/>
        <w:rPr>
          <w:color w:val="000000" w:themeColor="text1"/>
        </w:rPr>
      </w:pPr>
    </w:p>
    <w:p w:rsidR="00984EA2" w:rsidRPr="00C57843" w:rsidRDefault="00984EA2" w:rsidP="00984EA2">
      <w:pPr>
        <w:pStyle w:val="Nagwek1"/>
        <w:rPr>
          <w:color w:val="000000" w:themeColor="text1"/>
        </w:rPr>
      </w:pPr>
      <w:r w:rsidRPr="00C57843">
        <w:rPr>
          <w:color w:val="000000" w:themeColor="text1"/>
        </w:rPr>
        <w:lastRenderedPageBreak/>
        <w:t xml:space="preserve"> </w:t>
      </w:r>
      <w:bookmarkStart w:id="8" w:name="_Toc29303866"/>
      <w:r w:rsidR="00125C5F" w:rsidRPr="00C57843">
        <w:rPr>
          <w:color w:val="000000" w:themeColor="text1"/>
        </w:rPr>
        <w:t xml:space="preserve">Wykorzystane </w:t>
      </w:r>
      <w:r w:rsidR="00126423" w:rsidRPr="00C57843">
        <w:rPr>
          <w:color w:val="000000" w:themeColor="text1"/>
        </w:rPr>
        <w:t xml:space="preserve">języki, </w:t>
      </w:r>
      <w:r w:rsidR="00125C5F" w:rsidRPr="00C57843">
        <w:rPr>
          <w:color w:val="000000" w:themeColor="text1"/>
        </w:rPr>
        <w:t xml:space="preserve">biblioteki </w:t>
      </w:r>
      <w:r w:rsidR="00126423" w:rsidRPr="00C57843">
        <w:rPr>
          <w:color w:val="000000" w:themeColor="text1"/>
        </w:rPr>
        <w:t>oraz</w:t>
      </w:r>
      <w:r w:rsidR="00125C5F" w:rsidRPr="00C57843">
        <w:rPr>
          <w:color w:val="000000" w:themeColor="text1"/>
        </w:rPr>
        <w:t xml:space="preserve"> technologie</w:t>
      </w:r>
      <w:bookmarkEnd w:id="8"/>
    </w:p>
    <w:p w:rsidR="00B47ED7" w:rsidRPr="00C57843" w:rsidRDefault="00B47ED7" w:rsidP="00B47ED7">
      <w:pPr>
        <w:pStyle w:val="Tekstpodstawowy"/>
      </w:pPr>
    </w:p>
    <w:p w:rsidR="00B47ED7" w:rsidRPr="00C57843" w:rsidRDefault="00B47ED7" w:rsidP="00B47ED7">
      <w:pPr>
        <w:pStyle w:val="Tekstpodstawowy"/>
      </w:pPr>
      <w:r w:rsidRPr="00C57843">
        <w:t>Rozdział ten przedstawia wykorzystane biblioteki oraz platformy programistyczne potrzebne do zbudowania opisywanego</w:t>
      </w:r>
      <w:r w:rsidR="00730D37">
        <w:t xml:space="preserve"> systemu dla</w:t>
      </w:r>
      <w:r w:rsidRPr="00C57843">
        <w:t xml:space="preserve"> sklepu internetowego.</w:t>
      </w:r>
    </w:p>
    <w:p w:rsidR="0083462E" w:rsidRPr="00C57843" w:rsidRDefault="00BA6B5F" w:rsidP="00BA6B5F">
      <w:pPr>
        <w:pStyle w:val="Nagwek2"/>
        <w:rPr>
          <w:color w:val="000000" w:themeColor="text1"/>
        </w:rPr>
      </w:pPr>
      <w:bookmarkStart w:id="9" w:name="_Toc29303867"/>
      <w:r w:rsidRPr="00C57843">
        <w:rPr>
          <w:color w:val="000000" w:themeColor="text1"/>
        </w:rPr>
        <w:t>XAMPP</w:t>
      </w:r>
      <w:bookmarkEnd w:id="9"/>
    </w:p>
    <w:p w:rsidR="005C56F2" w:rsidRPr="00C57843" w:rsidRDefault="00051904" w:rsidP="005C56F2">
      <w:pPr>
        <w:pStyle w:val="Tekstpodstawowy"/>
      </w:pPr>
      <w:r w:rsidRPr="00C57843">
        <w:t>XAMPP</w:t>
      </w:r>
      <w:r w:rsidR="00554FBE" w:rsidRPr="00C57843">
        <w:t xml:space="preserve"> </w:t>
      </w:r>
      <w:r w:rsidRPr="00C57843">
        <w:t>(X</w:t>
      </w:r>
      <w:r w:rsidR="00825848">
        <w:t xml:space="preserve"> –</w:t>
      </w:r>
      <w:r w:rsidRPr="00C57843">
        <w:t xml:space="preserve"> cross-platform, A – Apache, M – MariaDB, P – PHP, P – Perl) </w:t>
      </w:r>
      <w:r w:rsidR="00554FBE" w:rsidRPr="00C57843">
        <w:t>jest to darmowy</w:t>
      </w:r>
      <w:r w:rsidR="00F854CF" w:rsidRPr="00C57843">
        <w:t>, wieloplatformowy i</w:t>
      </w:r>
      <w:r w:rsidR="00554FBE" w:rsidRPr="00C57843">
        <w:t xml:space="preserve"> zintegrowany pakiet z licencją GPL</w:t>
      </w:r>
      <w:r w:rsidR="00ED59E3">
        <w:t>,</w:t>
      </w:r>
      <w:r w:rsidR="00554FBE" w:rsidRPr="00C57843">
        <w:t xml:space="preserve"> który umożliwia </w:t>
      </w:r>
      <w:r w:rsidR="00ED59E3">
        <w:t>szybką instalację</w:t>
      </w:r>
      <w:r w:rsidR="00554FBE" w:rsidRPr="00C57843">
        <w:t xml:space="preserve"> serwera Apache wraz z bazą danych </w:t>
      </w:r>
      <w:r w:rsidR="00F854CF" w:rsidRPr="00C57843">
        <w:t>MySQL oraz interpreterów dla skryptów napisanych w językach PHP i P</w:t>
      </w:r>
      <w:r w:rsidR="00152B21" w:rsidRPr="00C57843">
        <w:t>erlu. XAMPP pozwala na szyb</w:t>
      </w:r>
      <w:r w:rsidR="00AE03E6">
        <w:t>k</w:t>
      </w:r>
      <w:r w:rsidR="00152B21" w:rsidRPr="00C57843">
        <w:t>ą instalacj</w:t>
      </w:r>
      <w:r w:rsidR="00AE03E6">
        <w:t>ę</w:t>
      </w:r>
      <w:r w:rsidR="00152B21" w:rsidRPr="00C57843">
        <w:t xml:space="preserve"> serwera </w:t>
      </w:r>
      <w:r w:rsidR="00E30F1F" w:rsidRPr="00C57843">
        <w:t xml:space="preserve"> WWW </w:t>
      </w:r>
      <w:r w:rsidR="00152B21" w:rsidRPr="00C57843">
        <w:t xml:space="preserve">oraz dzięki licencji GNU General Public License </w:t>
      </w:r>
      <w:r w:rsidR="00E30F1F" w:rsidRPr="00C57843">
        <w:t>daje możliwość obsługi dynamicznych stron.</w:t>
      </w:r>
      <w:r w:rsidR="003B0AEE" w:rsidRPr="00C57843">
        <w:t xml:space="preserve"> Aktualnie to oprogramowanie można podzielić na cztery </w:t>
      </w:r>
      <w:r w:rsidR="00511680" w:rsidRPr="00C57843">
        <w:t>platformy</w:t>
      </w:r>
      <w:r w:rsidR="003B0AEE" w:rsidRPr="00C57843">
        <w:t>: Microsoft Windows, Sun Solaris, OS X oraz Linux.</w:t>
      </w:r>
      <w:r w:rsidR="00304A1B" w:rsidRPr="00C57843">
        <w:t xml:space="preserve"> </w:t>
      </w:r>
      <w:r w:rsidR="005C56F2" w:rsidRPr="00C57843">
        <w:t xml:space="preserve">Najnowsza wersja oprogramowania 7.3.12 zawiera w sobie takie składniki jak Apache 2.4.41, PHP 7.1, 7.2, 7.3, MariaDB 10.4.10, Perl 5.16.3, OpenSSL 1.1.1d i phpMyAdmin 4.9.2. </w:t>
      </w:r>
      <w:r w:rsidR="00304A1B" w:rsidRPr="00C57843">
        <w:t xml:space="preserve">XAMPP jest </w:t>
      </w:r>
      <w:r w:rsidR="00390A64" w:rsidRPr="00C57843">
        <w:t xml:space="preserve">bardzo dobrym </w:t>
      </w:r>
      <w:r w:rsidR="00304A1B" w:rsidRPr="00C57843">
        <w:t>środowiskiem dla testerów, programistów, którzy testują skrypty na swoich lokalnych stacjach roboczych, bez konieczności</w:t>
      </w:r>
      <w:r w:rsidR="00390A64" w:rsidRPr="00C57843">
        <w:t xml:space="preserve"> ciągłego</w:t>
      </w:r>
      <w:r w:rsidR="006F79A3">
        <w:t xml:space="preserve"> używania zewnętrznego hostingu</w:t>
      </w:r>
      <w:r w:rsidR="00390A64" w:rsidRPr="00C57843">
        <w:t>.[3]</w:t>
      </w:r>
      <w:r w:rsidR="00B340C3" w:rsidRPr="00C57843">
        <w:t>[4]</w:t>
      </w:r>
    </w:p>
    <w:p w:rsidR="009C395A" w:rsidRPr="00C57843" w:rsidRDefault="00837C54" w:rsidP="009C395A">
      <w:pPr>
        <w:pStyle w:val="Nagwek3"/>
        <w:rPr>
          <w:color w:val="000000" w:themeColor="text1"/>
        </w:rPr>
      </w:pPr>
      <w:bookmarkStart w:id="10" w:name="_Toc29303868"/>
      <w:r>
        <w:rPr>
          <w:color w:val="000000" w:themeColor="text1"/>
        </w:rPr>
        <w:t xml:space="preserve">Serwer </w:t>
      </w:r>
      <w:r w:rsidR="00390A64" w:rsidRPr="00C57843">
        <w:rPr>
          <w:color w:val="000000" w:themeColor="text1"/>
        </w:rPr>
        <w:t>Apache</w:t>
      </w:r>
      <w:bookmarkEnd w:id="10"/>
    </w:p>
    <w:p w:rsidR="0071175A" w:rsidRPr="00C57843" w:rsidRDefault="0071175A" w:rsidP="008F7364">
      <w:pPr>
        <w:spacing w:line="360" w:lineRule="auto"/>
        <w:ind w:firstLine="360"/>
        <w:jc w:val="both"/>
      </w:pPr>
      <w:r w:rsidRPr="00C57843">
        <w:t>Apache to jeden z najbardziej popularnych open sourcowy</w:t>
      </w:r>
      <w:r w:rsidR="00FA21D2">
        <w:t>ch</w:t>
      </w:r>
      <w:r w:rsidRPr="00C57843">
        <w:t xml:space="preserve"> serwer</w:t>
      </w:r>
      <w:r w:rsidR="00FA21D2">
        <w:t>ów</w:t>
      </w:r>
      <w:r w:rsidRPr="00C57843">
        <w:t xml:space="preserve"> webowy</w:t>
      </w:r>
      <w:r w:rsidR="00FA21D2">
        <w:t>ch</w:t>
      </w:r>
      <w:r w:rsidRPr="00C57843">
        <w:t xml:space="preserve"> na świecie</w:t>
      </w:r>
      <w:r w:rsidR="00FA21D2">
        <w:t>,</w:t>
      </w:r>
      <w:r w:rsidR="00791012" w:rsidRPr="00C57843">
        <w:t xml:space="preserve"> który istnieje od 1995 roku i jest aktywnie i regularnie wykorzystywany</w:t>
      </w:r>
      <w:r w:rsidRPr="00C57843">
        <w:t xml:space="preserve">. </w:t>
      </w:r>
      <w:r w:rsidR="00791012" w:rsidRPr="00C57843">
        <w:t xml:space="preserve">Ostatnia aktualizacja odbyła się 14 grudnia 2015 roku. </w:t>
      </w:r>
      <w:r w:rsidRPr="00C57843">
        <w:t>Taki serwer możemy uruchomić na każdym systemi</w:t>
      </w:r>
      <w:r w:rsidR="00ED3949" w:rsidRPr="00C57843">
        <w:t>e operacyjnym począwszy od Unix</w:t>
      </w:r>
      <w:r w:rsidRPr="00C57843">
        <w:t xml:space="preserve"> po Windows. </w:t>
      </w:r>
      <w:r w:rsidR="009C395A" w:rsidRPr="00C57843">
        <w:t>Open source czyli wolne oprogramowanie</w:t>
      </w:r>
      <w:r w:rsidR="00847A7E" w:rsidRPr="00C57843">
        <w:t>, daje użytkownikowi pełny dostęp do kodu źródłowego, który może zmieniać według swoich upodobań.</w:t>
      </w:r>
      <w:r w:rsidR="009A7C95" w:rsidRPr="00C57843">
        <w:t xml:space="preserve"> Głównym zadaniem Serwera Apache jest komunikacja poprzez sieć korzystając z protokołów TCP/IP</w:t>
      </w:r>
      <w:r w:rsidR="00791012" w:rsidRPr="00C57843">
        <w:t>.</w:t>
      </w:r>
      <w:r w:rsidR="00922CE8" w:rsidRPr="00C57843">
        <w:t xml:space="preserve"> Apache posiada wiele </w:t>
      </w:r>
      <w:r w:rsidR="00DA5F41">
        <w:t>funkcji</w:t>
      </w:r>
      <w:r w:rsidR="00922CE8" w:rsidRPr="00C57843">
        <w:t xml:space="preserve"> między innymi:</w:t>
      </w:r>
      <w:r w:rsidR="00F119B1" w:rsidRPr="00C57843">
        <w:t>[5]</w:t>
      </w:r>
    </w:p>
    <w:p w:rsidR="00F119B1" w:rsidRPr="00C57843" w:rsidRDefault="00D31454" w:rsidP="00F119B1">
      <w:pPr>
        <w:pStyle w:val="Akapitzlist"/>
        <w:numPr>
          <w:ilvl w:val="0"/>
          <w:numId w:val="23"/>
        </w:numPr>
        <w:spacing w:line="360" w:lineRule="auto"/>
        <w:jc w:val="both"/>
      </w:pPr>
      <w:r w:rsidRPr="00C57843">
        <w:t>moduł mod_dbd</w:t>
      </w:r>
      <w:r w:rsidR="0038116D">
        <w:t xml:space="preserve"> umożliwiający zarządzanie bazą danych SQL</w:t>
      </w:r>
    </w:p>
    <w:p w:rsidR="00D31454" w:rsidRPr="00C57843" w:rsidRDefault="00D31454" w:rsidP="00F119B1">
      <w:pPr>
        <w:pStyle w:val="Akapitzlist"/>
        <w:numPr>
          <w:ilvl w:val="0"/>
          <w:numId w:val="23"/>
        </w:numPr>
        <w:spacing w:line="360" w:lineRule="auto"/>
        <w:jc w:val="both"/>
      </w:pPr>
      <w:r w:rsidRPr="00C57843">
        <w:t>konfigurowalne logi</w:t>
      </w:r>
    </w:p>
    <w:p w:rsidR="00D31454" w:rsidRPr="00C57843" w:rsidRDefault="00DA5F41" w:rsidP="00F119B1">
      <w:pPr>
        <w:pStyle w:val="Akapitzlist"/>
        <w:numPr>
          <w:ilvl w:val="0"/>
          <w:numId w:val="23"/>
        </w:numPr>
        <w:spacing w:line="360" w:lineRule="auto"/>
        <w:jc w:val="both"/>
      </w:pPr>
      <w:r>
        <w:t>uwierzytelnienie</w:t>
      </w:r>
      <w:r w:rsidR="00C013E3" w:rsidRPr="00C57843">
        <w:t xml:space="preserve"> użytkownika</w:t>
      </w:r>
    </w:p>
    <w:p w:rsidR="00C013E3" w:rsidRPr="00C57843" w:rsidRDefault="00C013E3" w:rsidP="00F119B1">
      <w:pPr>
        <w:pStyle w:val="Akapitzlist"/>
        <w:numPr>
          <w:ilvl w:val="0"/>
          <w:numId w:val="23"/>
        </w:numPr>
        <w:spacing w:line="360" w:lineRule="auto"/>
        <w:jc w:val="both"/>
      </w:pPr>
      <w:r w:rsidRPr="00C57843">
        <w:t>moduł mod_ssl</w:t>
      </w:r>
      <w:r w:rsidR="0038116D">
        <w:t xml:space="preserve"> wspierający technologie szyfrowania strumienia danych takich jak SSL oraz TLS</w:t>
      </w:r>
    </w:p>
    <w:p w:rsidR="00C013E3" w:rsidRPr="00C57843" w:rsidRDefault="00C013E3" w:rsidP="00F119B1">
      <w:pPr>
        <w:pStyle w:val="Akapitzlist"/>
        <w:numPr>
          <w:ilvl w:val="0"/>
          <w:numId w:val="23"/>
        </w:numPr>
        <w:spacing w:line="360" w:lineRule="auto"/>
        <w:jc w:val="both"/>
      </w:pPr>
      <w:r w:rsidRPr="00C57843">
        <w:t>kontrola ograniczeń</w:t>
      </w:r>
    </w:p>
    <w:p w:rsidR="00C013E3" w:rsidRPr="00C57843" w:rsidRDefault="00C013E3" w:rsidP="00F119B1">
      <w:pPr>
        <w:pStyle w:val="Akapitzlist"/>
        <w:numPr>
          <w:ilvl w:val="0"/>
          <w:numId w:val="23"/>
        </w:numPr>
        <w:spacing w:line="360" w:lineRule="auto"/>
        <w:jc w:val="both"/>
      </w:pPr>
      <w:r w:rsidRPr="00C57843">
        <w:lastRenderedPageBreak/>
        <w:t>ładowalne dynamiczn</w:t>
      </w:r>
      <w:r w:rsidR="005D10C3">
        <w:t>i</w:t>
      </w:r>
      <w:r w:rsidRPr="00C57843">
        <w:t>e moduły</w:t>
      </w:r>
    </w:p>
    <w:p w:rsidR="00C013E3" w:rsidRPr="00C57843" w:rsidRDefault="0038116D" w:rsidP="00F119B1">
      <w:pPr>
        <w:pStyle w:val="Akapitzlist"/>
        <w:numPr>
          <w:ilvl w:val="0"/>
          <w:numId w:val="23"/>
        </w:numPr>
        <w:spacing w:line="360" w:lineRule="auto"/>
        <w:jc w:val="both"/>
      </w:pPr>
      <w:r>
        <w:t xml:space="preserve">wspieranie protokołu </w:t>
      </w:r>
      <w:r w:rsidR="00C013E3" w:rsidRPr="00C57843">
        <w:t>IPv6</w:t>
      </w:r>
    </w:p>
    <w:p w:rsidR="00C013E3" w:rsidRPr="00C57843" w:rsidRDefault="00C013E3" w:rsidP="00F119B1">
      <w:pPr>
        <w:pStyle w:val="Akapitzlist"/>
        <w:numPr>
          <w:ilvl w:val="0"/>
          <w:numId w:val="23"/>
        </w:numPr>
        <w:spacing w:line="360" w:lineRule="auto"/>
        <w:jc w:val="both"/>
      </w:pPr>
      <w:r w:rsidRPr="00C57843">
        <w:t>wysoka skalowalność</w:t>
      </w:r>
    </w:p>
    <w:p w:rsidR="00A64CED" w:rsidRPr="00C57843" w:rsidRDefault="00C013E3" w:rsidP="00A64CED">
      <w:pPr>
        <w:pStyle w:val="Akapitzlist"/>
        <w:numPr>
          <w:ilvl w:val="0"/>
          <w:numId w:val="23"/>
        </w:numPr>
        <w:spacing w:line="360" w:lineRule="auto"/>
        <w:jc w:val="both"/>
      </w:pPr>
      <w:r w:rsidRPr="00C57843">
        <w:t>moduł mod_status</w:t>
      </w:r>
      <w:r w:rsidR="0038116D">
        <w:t>, który śledzi wydajność serwera w czasie rzeczywistym</w:t>
      </w:r>
    </w:p>
    <w:p w:rsidR="008242DE" w:rsidRPr="00C57843" w:rsidRDefault="008242DE" w:rsidP="00A64CED">
      <w:pPr>
        <w:spacing w:line="360" w:lineRule="auto"/>
        <w:jc w:val="both"/>
      </w:pPr>
    </w:p>
    <w:p w:rsidR="00A64CED" w:rsidRPr="00C57843" w:rsidRDefault="00765C12" w:rsidP="00A64CED">
      <w:pPr>
        <w:spacing w:line="360" w:lineRule="auto"/>
        <w:jc w:val="both"/>
      </w:pPr>
      <w:r w:rsidRPr="00C57843">
        <w:t>Apache posiada możliwość komunikacji z wieloma językami programowania w tym z bazą danych MySQL czy też skryptowym językiem PHP.</w:t>
      </w:r>
    </w:p>
    <w:p w:rsidR="00A64CED" w:rsidRPr="00C57843" w:rsidRDefault="00A64CED" w:rsidP="00A64CED">
      <w:pPr>
        <w:spacing w:line="360" w:lineRule="auto"/>
        <w:ind w:left="360"/>
        <w:jc w:val="both"/>
      </w:pPr>
    </w:p>
    <w:p w:rsidR="00BA6B5F" w:rsidRPr="00C57843" w:rsidRDefault="00837C54" w:rsidP="00BA6B5F">
      <w:pPr>
        <w:pStyle w:val="Nagwek3"/>
        <w:rPr>
          <w:color w:val="000000" w:themeColor="text1"/>
        </w:rPr>
      </w:pPr>
      <w:bookmarkStart w:id="11" w:name="_Toc29303869"/>
      <w:r>
        <w:rPr>
          <w:color w:val="000000" w:themeColor="text1"/>
        </w:rPr>
        <w:t xml:space="preserve">Baza danych </w:t>
      </w:r>
      <w:r w:rsidR="00390A64" w:rsidRPr="00C57843">
        <w:rPr>
          <w:color w:val="000000" w:themeColor="text1"/>
        </w:rPr>
        <w:t>MySQL</w:t>
      </w:r>
      <w:bookmarkEnd w:id="11"/>
    </w:p>
    <w:p w:rsidR="00BC3B89" w:rsidRDefault="00BC2153" w:rsidP="00BC3B89">
      <w:pPr>
        <w:spacing w:line="360" w:lineRule="auto"/>
        <w:ind w:firstLine="426"/>
        <w:jc w:val="both"/>
      </w:pPr>
      <w:r w:rsidRPr="00C57843">
        <w:t>SQL (ang. Structured Query Language)</w:t>
      </w:r>
      <w:r w:rsidR="00826AA3" w:rsidRPr="00C57843">
        <w:t xml:space="preserve"> jest to</w:t>
      </w:r>
      <w:r w:rsidR="009D1C01" w:rsidRPr="00C57843">
        <w:t xml:space="preserve"> strukturalny</w:t>
      </w:r>
      <w:r w:rsidR="00826AA3" w:rsidRPr="00C57843">
        <w:t xml:space="preserve"> język zapytań</w:t>
      </w:r>
      <w:r w:rsidR="00544FDD" w:rsidRPr="00C57843">
        <w:t>, który służy do tworzenia baz danych, wstawiania i pobiera</w:t>
      </w:r>
      <w:r w:rsidR="00A418D1">
        <w:t>nia</w:t>
      </w:r>
      <w:r w:rsidR="00544FDD" w:rsidRPr="00C57843">
        <w:t xml:space="preserve"> informacj</w:t>
      </w:r>
      <w:r w:rsidR="00A418D1">
        <w:t>i</w:t>
      </w:r>
      <w:r w:rsidR="00544FDD" w:rsidRPr="00C57843">
        <w:t xml:space="preserve"> z baz danych.</w:t>
      </w:r>
      <w:r w:rsidR="003102E5" w:rsidRPr="00C57843">
        <w:t xml:space="preserve"> Język ten został opracowany w latach 70 przez </w:t>
      </w:r>
      <w:r w:rsidR="00E1767B" w:rsidRPr="00C57843">
        <w:t>firmę</w:t>
      </w:r>
      <w:r w:rsidR="003102E5" w:rsidRPr="00C57843">
        <w:t xml:space="preserve"> IBM</w:t>
      </w:r>
      <w:r w:rsidR="008300EE" w:rsidRPr="00C57843">
        <w:t xml:space="preserve"> i stał się wzorce</w:t>
      </w:r>
      <w:bookmarkStart w:id="12" w:name="_GoBack"/>
      <w:bookmarkEnd w:id="12"/>
      <w:r w:rsidR="008300EE" w:rsidRPr="00C57843">
        <w:t xml:space="preserve">m w komunikacji z serwerami. </w:t>
      </w:r>
      <w:r w:rsidR="00412382">
        <w:t>W </w:t>
      </w:r>
      <w:r w:rsidR="007A3D09" w:rsidRPr="00C57843">
        <w:t>1989 roku został opracowany jego pierwszy standard przez ANSI natomiast trzy lata później został stworzony kolejny standard o nazwie SQL2 (SQL92) który obowiązuje do dzisiaj</w:t>
      </w:r>
      <w:ins w:id="13" w:author="stoch" w:date="2020-01-14T17:33:00Z">
        <w:r w:rsidR="00887086">
          <w:t xml:space="preserve"> (LITOŚCI !!! Skoro było później wiele kolejnych wersji, to jak ta sprzed ponad dwudziestu lat może obowiązywać do dzisiaj? </w:t>
        </w:r>
      </w:ins>
      <w:ins w:id="14" w:author="stoch" w:date="2020-01-14T17:35:00Z">
        <w:r w:rsidR="00887086">
          <w:t>Nie ma tu potrzeby, żeby wszystkie te wersje szczegółowo wyliczać.</w:t>
        </w:r>
      </w:ins>
      <w:ins w:id="15" w:author="stoch" w:date="2020-01-14T17:33:00Z">
        <w:r w:rsidR="00887086">
          <w:t>)</w:t>
        </w:r>
      </w:ins>
      <w:r w:rsidR="007F4B5F">
        <w:t xml:space="preserve"> w produktach komercyjnych</w:t>
      </w:r>
      <w:r w:rsidR="007A3D09" w:rsidRPr="00C57843">
        <w:t>.</w:t>
      </w:r>
      <w:r w:rsidR="00B755A9">
        <w:t xml:space="preserve"> Kilka lat później w 1999 roku powstał SQL3 i był czwartą wersją języka zapytań, który wprowadził wiele nowych funkcji</w:t>
      </w:r>
      <w:r w:rsidR="001F0FC7">
        <w:t xml:space="preserve"> m.in. </w:t>
      </w:r>
      <w:r w:rsidR="007A39DF">
        <w:t>zapytania rekurencyjne, wyzwalacze, dopasowanie wyrażeń regularnych oraz niektóre opcje obiektowe</w:t>
      </w:r>
      <w:r w:rsidR="00B755A9">
        <w:t>. Cztery lata później przedstawiono SQL:2003</w:t>
      </w:r>
      <w:r w:rsidR="001F0FC7">
        <w:t xml:space="preserve"> i był on poprawioną wersją SQL3</w:t>
      </w:r>
      <w:r w:rsidR="007A39DF">
        <w:t xml:space="preserve"> oraz z dodatkowymi funkcjami związanymi z XML.[</w:t>
      </w:r>
      <w:r w:rsidR="00BC3B89">
        <w:t>6</w:t>
      </w:r>
      <w:r w:rsidR="007A39DF">
        <w:t>] W kolejnych latach pojawiały się nowe standardy takie jak SQL:2006, SQL:2008, SQL:2011 czy też SQL:2016</w:t>
      </w:r>
      <w:r w:rsidR="00BC3B89">
        <w:t xml:space="preserve">. </w:t>
      </w:r>
      <w:r w:rsidR="004C54D7">
        <w:t>[18]</w:t>
      </w:r>
    </w:p>
    <w:p w:rsidR="00356305" w:rsidRDefault="008F7364" w:rsidP="00BC3B89">
      <w:pPr>
        <w:spacing w:line="360" w:lineRule="auto"/>
        <w:ind w:firstLine="426"/>
        <w:jc w:val="both"/>
      </w:pPr>
      <w:r w:rsidRPr="00C57843">
        <w:t>MySQL jest to wolnodostępna aplikacja do zarządzania systemem relacyjnej bazy danych</w:t>
      </w:r>
      <w:r w:rsidR="00456588" w:rsidRPr="00C57843">
        <w:t xml:space="preserve"> która używa język</w:t>
      </w:r>
      <w:r w:rsidR="00342335">
        <w:t>a</w:t>
      </w:r>
      <w:r w:rsidR="00456588" w:rsidRPr="00C57843">
        <w:t xml:space="preserve"> zapytań SQL</w:t>
      </w:r>
      <w:r w:rsidRPr="00C57843">
        <w:t>.</w:t>
      </w:r>
      <w:r w:rsidR="001530A5" w:rsidRPr="00C57843">
        <w:t xml:space="preserve"> Główną zaletą MySQL jest współpraca z wieloma językami dlatego też wykorzystuj</w:t>
      </w:r>
      <w:r w:rsidR="00F4260D">
        <w:t>e</w:t>
      </w:r>
      <w:r w:rsidR="001530A5" w:rsidRPr="00C57843">
        <w:t xml:space="preserve"> się ją do tworzenia stron internetowych z wykorzystaniem języka server-side.</w:t>
      </w:r>
      <w:r w:rsidR="00B83223" w:rsidRPr="00C57843">
        <w:t xml:space="preserve"> Jednym z narzędzi służąc</w:t>
      </w:r>
      <w:r w:rsidR="00F4260D">
        <w:t>ych</w:t>
      </w:r>
      <w:r w:rsidR="00B83223" w:rsidRPr="00C57843">
        <w:t xml:space="preserve"> do zarządzania MySQL jest php</w:t>
      </w:r>
      <w:r w:rsidR="00ED3949" w:rsidRPr="00C57843">
        <w:t>M</w:t>
      </w:r>
      <w:r w:rsidR="00B83223" w:rsidRPr="00C57843">
        <w:t>y</w:t>
      </w:r>
      <w:r w:rsidR="00ED3949" w:rsidRPr="00C57843">
        <w:t>A</w:t>
      </w:r>
      <w:r w:rsidR="00B83223" w:rsidRPr="00C57843">
        <w:t>dmin</w:t>
      </w:r>
      <w:r w:rsidR="00F4260D">
        <w:t>,</w:t>
      </w:r>
      <w:r w:rsidR="00B83223" w:rsidRPr="00C57843">
        <w:t xml:space="preserve"> które można uruchomić za pomocą XAMPP.</w:t>
      </w:r>
      <w:r w:rsidR="008C23DF" w:rsidRPr="00C57843">
        <w:t xml:space="preserve"> Php</w:t>
      </w:r>
      <w:r w:rsidR="00ED3949" w:rsidRPr="00C57843">
        <w:t>M</w:t>
      </w:r>
      <w:r w:rsidR="008C23DF" w:rsidRPr="00C57843">
        <w:t>y</w:t>
      </w:r>
      <w:r w:rsidR="00ED3949" w:rsidRPr="00C57843">
        <w:t>A</w:t>
      </w:r>
      <w:r w:rsidR="008C23DF" w:rsidRPr="00C57843">
        <w:t>dmin jest bardzo prosty w użyciu oraz w łatwy sposób wykonuj</w:t>
      </w:r>
      <w:r w:rsidR="00F4260D">
        <w:t>e</w:t>
      </w:r>
      <w:r w:rsidR="008C23DF" w:rsidRPr="00C57843">
        <w:t xml:space="preserve"> się kopie bezpieczeństwa. </w:t>
      </w:r>
      <w:r w:rsidR="00923536" w:rsidRPr="00C57843">
        <w:t xml:space="preserve">MySQL oferuje duże możliwości, ponieważ posiada wiele zalet między innymi możliwość stosowania funkcji wbudowanych co powoduje sprecyzowane oraz szybsze zapytania, a ich obsługa </w:t>
      </w:r>
      <w:r w:rsidR="00B22BB8">
        <w:t xml:space="preserve">staje się </w:t>
      </w:r>
      <w:r w:rsidR="00923536" w:rsidRPr="00C57843">
        <w:t>prostsza.</w:t>
      </w:r>
      <w:r w:rsidR="00B93B4B" w:rsidRPr="00C57843">
        <w:t>[7]</w:t>
      </w:r>
      <w:r w:rsidR="00B341FC">
        <w:t xml:space="preserve"> MySQL stał się niezwykle popularny, ponieważ posiada kilka kluczowych cech</w:t>
      </w:r>
      <w:r w:rsidR="00356305">
        <w:t>: [17]</w:t>
      </w:r>
    </w:p>
    <w:p w:rsidR="00356305" w:rsidRDefault="00356305" w:rsidP="00356305">
      <w:pPr>
        <w:pStyle w:val="Akapitzlist"/>
        <w:numPr>
          <w:ilvl w:val="0"/>
          <w:numId w:val="32"/>
        </w:numPr>
        <w:spacing w:line="360" w:lineRule="auto"/>
        <w:jc w:val="both"/>
      </w:pPr>
      <w:r>
        <w:t>elastyczność</w:t>
      </w:r>
    </w:p>
    <w:p w:rsidR="00356305" w:rsidRDefault="00356305" w:rsidP="00356305">
      <w:pPr>
        <w:pStyle w:val="Akapitzlist"/>
        <w:numPr>
          <w:ilvl w:val="0"/>
          <w:numId w:val="32"/>
        </w:numPr>
        <w:spacing w:line="360" w:lineRule="auto"/>
        <w:jc w:val="both"/>
      </w:pPr>
      <w:r>
        <w:t>moc</w:t>
      </w:r>
    </w:p>
    <w:p w:rsidR="00356305" w:rsidRDefault="00356305" w:rsidP="00356305">
      <w:pPr>
        <w:pStyle w:val="Akapitzlist"/>
        <w:numPr>
          <w:ilvl w:val="0"/>
          <w:numId w:val="32"/>
        </w:numPr>
        <w:spacing w:line="360" w:lineRule="auto"/>
        <w:jc w:val="both"/>
      </w:pPr>
      <w:r>
        <w:lastRenderedPageBreak/>
        <w:t>gromadzenie zapytań w pamięci podręcznej</w:t>
      </w:r>
    </w:p>
    <w:p w:rsidR="00356305" w:rsidRDefault="00356305" w:rsidP="00356305">
      <w:pPr>
        <w:pStyle w:val="Akapitzlist"/>
        <w:numPr>
          <w:ilvl w:val="0"/>
          <w:numId w:val="32"/>
        </w:numPr>
        <w:spacing w:line="360" w:lineRule="auto"/>
        <w:jc w:val="both"/>
      </w:pPr>
      <w:r>
        <w:t>replikacja</w:t>
      </w:r>
    </w:p>
    <w:p w:rsidR="00356305" w:rsidRDefault="00356305" w:rsidP="00356305">
      <w:pPr>
        <w:pStyle w:val="Akapitzlist"/>
        <w:numPr>
          <w:ilvl w:val="0"/>
          <w:numId w:val="32"/>
        </w:numPr>
        <w:spacing w:line="360" w:lineRule="auto"/>
        <w:jc w:val="both"/>
      </w:pPr>
      <w:r>
        <w:t>bezpieczeństwo</w:t>
      </w:r>
    </w:p>
    <w:p w:rsidR="00356305" w:rsidRDefault="00356305" w:rsidP="00356305">
      <w:pPr>
        <w:pStyle w:val="Akapitzlist"/>
        <w:numPr>
          <w:ilvl w:val="0"/>
          <w:numId w:val="32"/>
        </w:numPr>
        <w:spacing w:line="360" w:lineRule="auto"/>
        <w:jc w:val="both"/>
      </w:pPr>
      <w:r>
        <w:t>wykorzystanie SQL w rozwiązaniach korporacyjnych</w:t>
      </w:r>
    </w:p>
    <w:p w:rsidR="00356305" w:rsidRDefault="00356305" w:rsidP="00356305">
      <w:pPr>
        <w:pStyle w:val="Akapitzlist"/>
        <w:numPr>
          <w:ilvl w:val="0"/>
          <w:numId w:val="32"/>
        </w:numPr>
        <w:spacing w:line="360" w:lineRule="auto"/>
        <w:jc w:val="both"/>
      </w:pPr>
      <w:r>
        <w:t>przeszukiwanie i indeksowanie pełno</w:t>
      </w:r>
      <w:r w:rsidR="007049F3">
        <w:t>-</w:t>
      </w:r>
      <w:r>
        <w:t>tekstowe</w:t>
      </w:r>
    </w:p>
    <w:p w:rsidR="00B341FC" w:rsidRDefault="00B341FC" w:rsidP="00356305">
      <w:pPr>
        <w:spacing w:line="360" w:lineRule="auto"/>
        <w:jc w:val="both"/>
      </w:pPr>
    </w:p>
    <w:p w:rsidR="00B341FC" w:rsidRDefault="00B341FC" w:rsidP="00620B8E">
      <w:pPr>
        <w:spacing w:line="360" w:lineRule="auto"/>
        <w:ind w:firstLine="426"/>
        <w:jc w:val="both"/>
      </w:pPr>
    </w:p>
    <w:p w:rsidR="00B341FC" w:rsidRPr="00C57843" w:rsidRDefault="00B341FC" w:rsidP="00620B8E">
      <w:pPr>
        <w:spacing w:line="360" w:lineRule="auto"/>
        <w:ind w:firstLine="426"/>
        <w:jc w:val="both"/>
      </w:pPr>
    </w:p>
    <w:p w:rsidR="00561617" w:rsidRPr="00C57843" w:rsidRDefault="00561617" w:rsidP="00BC2153"/>
    <w:p w:rsidR="002635C5" w:rsidRPr="00C57843" w:rsidRDefault="0008781A" w:rsidP="00C871C3">
      <w:pPr>
        <w:pStyle w:val="Nagwek2"/>
        <w:rPr>
          <w:rFonts w:cs="Arial"/>
          <w:color w:val="000000" w:themeColor="text1"/>
          <w:shd w:val="clear" w:color="auto" w:fill="FFFFFF"/>
        </w:rPr>
      </w:pPr>
      <w:bookmarkStart w:id="16" w:name="_Toc29303870"/>
      <w:r>
        <w:rPr>
          <w:rFonts w:cs="Arial"/>
          <w:color w:val="000000" w:themeColor="text1"/>
          <w:shd w:val="clear" w:color="auto" w:fill="FFFFFF"/>
        </w:rPr>
        <w:t xml:space="preserve">Język znaczników </w:t>
      </w:r>
      <w:r w:rsidR="00E7051B" w:rsidRPr="00C57843">
        <w:rPr>
          <w:rFonts w:cs="Arial"/>
          <w:color w:val="000000" w:themeColor="text1"/>
          <w:shd w:val="clear" w:color="auto" w:fill="FFFFFF"/>
        </w:rPr>
        <w:t>HTML</w:t>
      </w:r>
      <w:r w:rsidR="002635C5" w:rsidRPr="00C57843">
        <w:rPr>
          <w:rFonts w:cs="Arial"/>
          <w:color w:val="000000" w:themeColor="text1"/>
          <w:shd w:val="clear" w:color="auto" w:fill="FFFFFF"/>
        </w:rPr>
        <w:t xml:space="preserve"> </w:t>
      </w:r>
      <w:r w:rsidR="00807274" w:rsidRPr="00C57843">
        <w:rPr>
          <w:rFonts w:cs="Arial"/>
          <w:color w:val="000000" w:themeColor="text1"/>
          <w:shd w:val="clear" w:color="auto" w:fill="FFFFFF"/>
        </w:rPr>
        <w:t xml:space="preserve">i </w:t>
      </w:r>
      <w:r>
        <w:rPr>
          <w:rFonts w:cs="Arial"/>
          <w:color w:val="000000" w:themeColor="text1"/>
          <w:shd w:val="clear" w:color="auto" w:fill="FFFFFF"/>
        </w:rPr>
        <w:t xml:space="preserve">kaskadowe arkusze stylów </w:t>
      </w:r>
      <w:r w:rsidR="00E7051B" w:rsidRPr="00C57843">
        <w:rPr>
          <w:rFonts w:cs="Arial"/>
          <w:color w:val="000000" w:themeColor="text1"/>
          <w:shd w:val="clear" w:color="auto" w:fill="FFFFFF"/>
        </w:rPr>
        <w:t>CSS</w:t>
      </w:r>
      <w:bookmarkEnd w:id="16"/>
    </w:p>
    <w:p w:rsidR="003761CF" w:rsidRDefault="00E7051B" w:rsidP="003761CF">
      <w:pPr>
        <w:pStyle w:val="Tekstpodstawowy"/>
      </w:pPr>
      <w:r w:rsidRPr="00C57843">
        <w:t xml:space="preserve">Skrót HTML to </w:t>
      </w:r>
      <w:r w:rsidR="00AE0D88" w:rsidRPr="00C57843">
        <w:t>skrót od angielskiego zwrotu</w:t>
      </w:r>
      <w:r w:rsidRPr="00C57843">
        <w:t xml:space="preserve"> HyperText Markup Language czyli hipertekstowy język znacznikó</w:t>
      </w:r>
      <w:r w:rsidR="009949F4" w:rsidRPr="00C57843">
        <w:t>w.</w:t>
      </w:r>
      <w:r w:rsidR="00C0792D" w:rsidRPr="00C57843">
        <w:t xml:space="preserve"> Pierwsze początki języka były ukazane już w roku 1980</w:t>
      </w:r>
      <w:r w:rsidR="005C6F93" w:rsidRPr="00C57843">
        <w:t xml:space="preserve"> gdzie Tim Berners-Lee stworzył prototyp hipertekstowego informacyjnego systemu </w:t>
      </w:r>
      <w:r w:rsidR="008F0B9D">
        <w:t>–</w:t>
      </w:r>
      <w:r w:rsidR="005C6F93" w:rsidRPr="00C57843">
        <w:t xml:space="preserve"> ENQUIRE</w:t>
      </w:r>
      <w:r w:rsidR="00C0792D" w:rsidRPr="00C57843">
        <w:t>.</w:t>
      </w:r>
      <w:r w:rsidR="001845DA" w:rsidRPr="00C57843">
        <w:t xml:space="preserve"> Głównie był używany do udostępniania i organizowania dokumentów związanych z badaniami naukowymi.</w:t>
      </w:r>
      <w:r w:rsidR="00312244" w:rsidRPr="00C57843">
        <w:t xml:space="preserve"> Kilka lat później Robert Cailliau i Berners-Lee przedstawili w tym samym czasie dwie propozycje hipertekstowych systemów opartych na sieci Internet. W roku 1990 udało się im opracować </w:t>
      </w:r>
      <w:r w:rsidR="00C32769" w:rsidRPr="00C57843">
        <w:t>wspólną</w:t>
      </w:r>
      <w:r w:rsidR="00312244" w:rsidRPr="00C57843">
        <w:t xml:space="preserve"> propozycj</w:t>
      </w:r>
      <w:r w:rsidR="006E3FE9">
        <w:t>ę</w:t>
      </w:r>
      <w:r w:rsidR="00312244" w:rsidRPr="00C57843">
        <w:t xml:space="preserve"> o nazwie WorldWideWeb.</w:t>
      </w:r>
      <w:r w:rsidR="00035A3F" w:rsidRPr="00C57843">
        <w:t xml:space="preserve"> Pierwsza specyfikacja HTML zawierała tylko dwadzieścia dwa znaczniki</w:t>
      </w:r>
      <w:r w:rsidR="006E3FE9">
        <w:t>,</w:t>
      </w:r>
      <w:r w:rsidR="00035A3F" w:rsidRPr="00C57843">
        <w:t xml:space="preserve"> które tworzyły początkowy szkielet strony. Trzynaście z tych elementów wykorzystywan</w:t>
      </w:r>
      <w:r w:rsidR="006E3FE9">
        <w:t>ych jest</w:t>
      </w:r>
      <w:r w:rsidR="00035A3F" w:rsidRPr="00C57843">
        <w:t xml:space="preserve"> do tej pory w najnowszej specyfikacji HTML 5.</w:t>
      </w:r>
      <w:r w:rsidR="00312244" w:rsidRPr="00C57843">
        <w:t>[9]</w:t>
      </w:r>
    </w:p>
    <w:p w:rsidR="00AF7B3C" w:rsidRPr="00C57843" w:rsidRDefault="003761CF" w:rsidP="003761CF">
      <w:pPr>
        <w:pStyle w:val="Tekstpodstawowy"/>
      </w:pPr>
      <w:r>
        <w:t>Język HTML służy do określania wyglądu dokumentu w przeglądarce oraz opisuje strukturę umieszczonych informacji wewnątrz strony internetowej, nadając odpowiednie znaczenie poszczególnym fragmentom tekstu.</w:t>
      </w:r>
      <w:r w:rsidR="00E522FD" w:rsidRPr="00C57843">
        <w:t xml:space="preserve"> Język ten formułuje hiperłącza, listy, nagłówki i akapity oraz osadza obiekty plikowe np. elementy baz danych lub multimedia.</w:t>
      </w:r>
      <w:r w:rsidR="007C5A9B" w:rsidRPr="00C57843">
        <w:t xml:space="preserve"> Największą zaletą HTML jest to, że każdy komputer bądź inne urządzenie</w:t>
      </w:r>
      <w:r w:rsidR="00B83478">
        <w:t>,</w:t>
      </w:r>
      <w:r w:rsidR="007C5A9B" w:rsidRPr="00C57843">
        <w:t xml:space="preserve"> które posiada przeglądarkę internetową, jest w</w:t>
      </w:r>
      <w:r w:rsidR="00B83478">
        <w:t xml:space="preserve"> </w:t>
      </w:r>
      <w:r w:rsidR="007C5A9B" w:rsidRPr="00C57843">
        <w:t>stanie bez problemu odczytać całą zawartość</w:t>
      </w:r>
      <w:r w:rsidR="00B83478">
        <w:t>,</w:t>
      </w:r>
      <w:r w:rsidR="007C5A9B" w:rsidRPr="00C57843">
        <w:t xml:space="preserve"> co czyni ten język uniwersalny</w:t>
      </w:r>
      <w:r w:rsidR="00B83478">
        <w:t>m</w:t>
      </w:r>
      <w:r w:rsidR="007C5A9B" w:rsidRPr="00C57843">
        <w:t xml:space="preserve">. </w:t>
      </w:r>
    </w:p>
    <w:p w:rsidR="0055357E" w:rsidRPr="00C57843" w:rsidRDefault="0055357E" w:rsidP="00AF7B3C">
      <w:pPr>
        <w:pStyle w:val="Tekstpodstawowy"/>
      </w:pPr>
      <w:r w:rsidRPr="00C57843">
        <w:t>Aby nadać lepszy wygląd stron</w:t>
      </w:r>
      <w:r w:rsidR="001518FF">
        <w:t>ie</w:t>
      </w:r>
      <w:r w:rsidRPr="00C57843">
        <w:t>, stosuje się kaskadowe arkusze stylów czyli Cascading Style Sheets. Jest to niezbędny język do kontrolowania wyglądu strony</w:t>
      </w:r>
      <w:r w:rsidR="001518FF">
        <w:t>,</w:t>
      </w:r>
      <w:r w:rsidR="001934A6" w:rsidRPr="00C57843">
        <w:t xml:space="preserve"> który został oficjalnie wydany pod koniec 1996 roku</w:t>
      </w:r>
      <w:r w:rsidRPr="00C57843">
        <w:t>.</w:t>
      </w:r>
      <w:r w:rsidR="003169AB" w:rsidRPr="00C57843">
        <w:t>[10]</w:t>
      </w:r>
      <w:r w:rsidR="00C1284D" w:rsidRPr="00C57843">
        <w:t xml:space="preserve"> Działanie kaskadowych arkuszy stylów polega na łączeniu reguł z elementami HTML. Reguły określają sposoby, w jakie mają być wyświetlane zwartości konkretnych elementów. Reguły CSS składają się z selektora i deklaracji. Selektor określa do jakich elementów odnosi się dana reguła natomiast deklaracja wskazuje, w jaki </w:t>
      </w:r>
      <w:r w:rsidR="00C1284D" w:rsidRPr="00C57843">
        <w:lastRenderedPageBreak/>
        <w:t>sposób mają wyświetlać się określone elementy w danym selektorze. Budowa każdej deklaracji składa się z dwóch części oddzielonych od siebie znakiem dwukropka.</w:t>
      </w:r>
      <w:r w:rsidR="00F17917" w:rsidRPr="00C57843">
        <w:t xml:space="preserve"> Przykład prostej reguły </w:t>
      </w:r>
      <w:r w:rsidR="00F17917" w:rsidRPr="00C57843">
        <w:rPr>
          <w:i/>
        </w:rPr>
        <w:t xml:space="preserve">h1 { font-size: 25 px;} </w:t>
      </w:r>
      <w:r w:rsidR="00F17917" w:rsidRPr="00C57843">
        <w:t>oznacza że dl</w:t>
      </w:r>
      <w:r w:rsidR="001518FF">
        <w:t>a</w:t>
      </w:r>
      <w:r w:rsidR="00F17917" w:rsidRPr="00C57843">
        <w:t xml:space="preserve"> każdego znacznika h1, tekst będzie miał rozmiar 25 px.</w:t>
      </w:r>
      <w:r w:rsidR="00C27F3F" w:rsidRPr="00C57843">
        <w:t xml:space="preserve"> </w:t>
      </w:r>
      <w:r w:rsidR="003169AB" w:rsidRPr="00C57843">
        <w:t>[9]</w:t>
      </w:r>
    </w:p>
    <w:p w:rsidR="00C871C3" w:rsidRPr="00C57843" w:rsidRDefault="00C871C3" w:rsidP="00C871C3">
      <w:pPr>
        <w:pStyle w:val="Nagwek2"/>
        <w:rPr>
          <w:color w:val="000000" w:themeColor="text1"/>
        </w:rPr>
      </w:pPr>
      <w:bookmarkStart w:id="17" w:name="_Toc29303871"/>
      <w:r w:rsidRPr="00C57843">
        <w:rPr>
          <w:color w:val="000000" w:themeColor="text1"/>
        </w:rPr>
        <w:t>Bootstrap</w:t>
      </w:r>
      <w:bookmarkEnd w:id="17"/>
    </w:p>
    <w:p w:rsidR="00161810" w:rsidRPr="00C57843" w:rsidRDefault="006E3787" w:rsidP="00161810">
      <w:pPr>
        <w:pStyle w:val="Tekstpodstawowy"/>
      </w:pPr>
      <w:r w:rsidRPr="00C57843">
        <w:t xml:space="preserve">Bootstrap to najpopularniejszy </w:t>
      </w:r>
      <w:r w:rsidR="00D413A7" w:rsidRPr="00C57843">
        <w:t xml:space="preserve">na świecie </w:t>
      </w:r>
      <w:r w:rsidRPr="00C57843">
        <w:t>framework CSS</w:t>
      </w:r>
      <w:r w:rsidR="00C27036">
        <w:t>,</w:t>
      </w:r>
      <w:r w:rsidRPr="00C57843">
        <w:t xml:space="preserve"> który</w:t>
      </w:r>
      <w:r w:rsidR="00D413A7">
        <w:t xml:space="preserve"> został stworzony i</w:t>
      </w:r>
      <w:r w:rsidRPr="00C57843">
        <w:t xml:space="preserve"> jest rozwijany przez programistów serwisu Twitter.</w:t>
      </w:r>
      <w:r w:rsidR="008E5BDC" w:rsidRPr="00C57843">
        <w:t xml:space="preserve"> </w:t>
      </w:r>
      <w:r w:rsidR="00F23B41" w:rsidRPr="00C57843">
        <w:t>Framework ten</w:t>
      </w:r>
      <w:r w:rsidR="008E5BDC" w:rsidRPr="00C57843">
        <w:t xml:space="preserve"> posiada gotowe rozwiązania CSS</w:t>
      </w:r>
      <w:r w:rsidR="008223F0" w:rsidRPr="00C57843">
        <w:t>,</w:t>
      </w:r>
      <w:r w:rsidR="008E5BDC" w:rsidRPr="00C57843">
        <w:t xml:space="preserve"> HTML</w:t>
      </w:r>
      <w:r w:rsidR="008223F0" w:rsidRPr="00C57843">
        <w:t xml:space="preserve"> i JavaScript</w:t>
      </w:r>
      <w:r w:rsidR="008E5BDC" w:rsidRPr="00C57843">
        <w:t xml:space="preserve"> oraz zestaw przydatnych komponentów co ułatwia </w:t>
      </w:r>
      <w:r w:rsidR="00F23B41" w:rsidRPr="00C57843">
        <w:t xml:space="preserve">oraz przyspiesza </w:t>
      </w:r>
      <w:r w:rsidR="008E5BDC" w:rsidRPr="00C57843">
        <w:t xml:space="preserve">pracę </w:t>
      </w:r>
      <w:r w:rsidR="00F23B41" w:rsidRPr="00C57843">
        <w:t>przy</w:t>
      </w:r>
      <w:r w:rsidR="008E5BDC" w:rsidRPr="00C57843">
        <w:t xml:space="preserve"> tworzeni</w:t>
      </w:r>
      <w:r w:rsidR="00F23B41" w:rsidRPr="00C57843">
        <w:t>u</w:t>
      </w:r>
      <w:r w:rsidR="008E5BDC" w:rsidRPr="00C57843">
        <w:t xml:space="preserve"> responsywnych stron internetowych. </w:t>
      </w:r>
      <w:r w:rsidR="00466DE2" w:rsidRPr="00C57843">
        <w:t xml:space="preserve">Największą zaletą Bootstrapa jest tak zwana siatka </w:t>
      </w:r>
      <w:r w:rsidR="00466DE2" w:rsidRPr="00C57843">
        <w:rPr>
          <w:i/>
        </w:rPr>
        <w:t>(ang. grid),</w:t>
      </w:r>
      <w:r w:rsidR="00466DE2" w:rsidRPr="00C57843">
        <w:t xml:space="preserve"> która dzieli stronę internetową na 12 kolumn oraz </w:t>
      </w:r>
      <w:r w:rsidR="00A43397">
        <w:t>nieograniczoną</w:t>
      </w:r>
      <w:r w:rsidR="00A43397" w:rsidRPr="00C57843">
        <w:t xml:space="preserve"> </w:t>
      </w:r>
      <w:r w:rsidR="00466DE2" w:rsidRPr="00C57843">
        <w:t>liczbę rzędów.</w:t>
      </w:r>
      <w:r w:rsidR="00F35AE6" w:rsidRPr="00C57843">
        <w:t xml:space="preserve"> Dodatkowo w zależności od rozdzielczości ekranu dostosowuje szerokość wszystkich elementów i ustala kolejność </w:t>
      </w:r>
      <w:r w:rsidR="004952EB" w:rsidRPr="00C57843">
        <w:t xml:space="preserve">ich </w:t>
      </w:r>
      <w:r w:rsidR="00F35AE6" w:rsidRPr="00C57843">
        <w:t>wyświetlan</w:t>
      </w:r>
      <w:r w:rsidR="004952EB">
        <w:t>i</w:t>
      </w:r>
      <w:r w:rsidR="00F35AE6" w:rsidRPr="00C57843">
        <w:t xml:space="preserve">a. </w:t>
      </w:r>
      <w:r w:rsidR="00222792" w:rsidRPr="00C57843">
        <w:t>Bootstrap posiada różne proporcje w zależności od szerokości ekranu danego urządzenia.</w:t>
      </w:r>
      <w:r w:rsidR="001F26FE" w:rsidRPr="00C57843">
        <w:t xml:space="preserve"> Dzięki tak prostemu rozwiązaniu</w:t>
      </w:r>
      <w:r w:rsidR="003761CF">
        <w:t>,</w:t>
      </w:r>
      <w:r w:rsidR="001F26FE" w:rsidRPr="00C57843">
        <w:t xml:space="preserve"> które jest wydawan</w:t>
      </w:r>
      <w:r w:rsidR="003761CF">
        <w:t>e</w:t>
      </w:r>
      <w:r w:rsidR="001F26FE" w:rsidRPr="00C57843">
        <w:t xml:space="preserve"> na licencji MIT, tworzenie stron internetowych staje się szybsze i bardziej efektywne.</w:t>
      </w:r>
      <w:r w:rsidR="00495D69" w:rsidRPr="00C57843">
        <w:t xml:space="preserve"> [11]</w:t>
      </w:r>
    </w:p>
    <w:p w:rsidR="00BA6B5F" w:rsidRPr="00C57843" w:rsidRDefault="00CA765D" w:rsidP="00BA6B5F">
      <w:pPr>
        <w:pStyle w:val="Nagwek2"/>
        <w:rPr>
          <w:color w:val="000000" w:themeColor="text1"/>
        </w:rPr>
      </w:pPr>
      <w:bookmarkStart w:id="18" w:name="_Toc29303872"/>
      <w:r>
        <w:rPr>
          <w:color w:val="000000" w:themeColor="text1"/>
        </w:rPr>
        <w:t xml:space="preserve">Język </w:t>
      </w:r>
      <w:r w:rsidR="00BA6B5F" w:rsidRPr="00C57843">
        <w:rPr>
          <w:color w:val="000000" w:themeColor="text1"/>
        </w:rPr>
        <w:t>JavaScript</w:t>
      </w:r>
      <w:bookmarkEnd w:id="18"/>
    </w:p>
    <w:p w:rsidR="00687C3E" w:rsidRDefault="006E7572" w:rsidP="00687C3E">
      <w:pPr>
        <w:pStyle w:val="Tekstpodstawowy"/>
      </w:pPr>
      <w:r>
        <w:t>JavaScript to skryptowy język programowania (kompilowany lub interpretowany metod</w:t>
      </w:r>
      <w:r w:rsidR="00722F4E">
        <w:t>ą</w:t>
      </w:r>
      <w:r>
        <w:t xml:space="preserve"> JIT). Język ten umożliwia dodanie na stronę internetową skomplikowanych elementów, co powoduj</w:t>
      </w:r>
      <w:r w:rsidR="00722F4E">
        <w:t>e,</w:t>
      </w:r>
      <w:r>
        <w:t xml:space="preserve"> że strona </w:t>
      </w:r>
      <w:r w:rsidR="00880F77">
        <w:t xml:space="preserve">oprócz statycznych informacji może także automatycznie dopasowywać </w:t>
      </w:r>
      <w:r>
        <w:t>treści w zależności od sytuacji oraz dodatkowo wyświetlać video, animacje 2D/3D, interaktywne mapy i wiele więcej.</w:t>
      </w:r>
      <w:r w:rsidR="00210B79">
        <w:t xml:space="preserve"> Język JavaScript powstał w 1995 roku. Na samym początku umożliwiała tylko dodawanie programów do stron w przeglądarce Netscape Navigator. </w:t>
      </w:r>
      <w:r w:rsidR="000E24AE">
        <w:t>Po pewnym czasie</w:t>
      </w:r>
      <w:r w:rsidR="006D749F">
        <w:t xml:space="preserve"> język JavaScript</w:t>
      </w:r>
      <w:r w:rsidR="000E24AE">
        <w:t xml:space="preserve"> został przyjęty we wszystkich przeglądarkach internetowych.</w:t>
      </w:r>
      <w:r w:rsidR="009805EF">
        <w:t xml:space="preserve"> Dzisiejszy wygląd oraz działanie wszelakich stron, zawdzięczamy właśnie temu językowi.</w:t>
      </w:r>
      <w:r w:rsidR="0037169D">
        <w:t xml:space="preserve"> JavaScript w porównaniu do Java, to dwa różne języki</w:t>
      </w:r>
      <w:r w:rsidR="00316ACB">
        <w:t>,</w:t>
      </w:r>
      <w:r w:rsidR="00110EFF">
        <w:t xml:space="preserve"> które posiadają różn</w:t>
      </w:r>
      <w:r w:rsidR="00316ACB">
        <w:t>ą</w:t>
      </w:r>
      <w:r w:rsidR="00110EFF">
        <w:t xml:space="preserve"> składni</w:t>
      </w:r>
      <w:r w:rsidR="00316ACB">
        <w:t>ę</w:t>
      </w:r>
      <w:r w:rsidR="00110EFF">
        <w:t>, zastosowanie oraz semantykę</w:t>
      </w:r>
      <w:r w:rsidR="0037169D">
        <w:t xml:space="preserve">. Myląca może być nazwa, ponieważ </w:t>
      </w:r>
      <w:r w:rsidR="00BD2067">
        <w:t>był to wynik zbiegów marketingowych.</w:t>
      </w:r>
      <w:r w:rsidR="00110EFF">
        <w:t>[12]</w:t>
      </w:r>
    </w:p>
    <w:p w:rsidR="00BD2067" w:rsidRDefault="00BD2067" w:rsidP="00687C3E">
      <w:pPr>
        <w:pStyle w:val="Tekstpodstawowy"/>
      </w:pPr>
      <w:r>
        <w:t xml:space="preserve">JavaScript nie jest wykorzystywana tylko i wyłącznie w środowiskach przeglądarek internetowych. Jest wykorzystywany jako język skryptowy w niektórych </w:t>
      </w:r>
      <w:r w:rsidR="00316ACB">
        <w:t>systemach bazodanowych</w:t>
      </w:r>
      <w:r>
        <w:t xml:space="preserve"> takich jak CouchDB czy też MongoDB. Dodatkowe platformy do programowania stacjonarnych komputerów oraz serwerów takie jak system Node.js również wykorzystuj</w:t>
      </w:r>
      <w:r w:rsidR="00C52385">
        <w:t>ą</w:t>
      </w:r>
      <w:r>
        <w:t xml:space="preserve"> ten język poza przeglądarką internetową. </w:t>
      </w:r>
      <w:r w:rsidR="00110EFF">
        <w:t>[12]</w:t>
      </w:r>
    </w:p>
    <w:p w:rsidR="00E12149" w:rsidRDefault="00D041F8" w:rsidP="00E12149">
      <w:pPr>
        <w:pStyle w:val="Nagwek2"/>
        <w:rPr>
          <w:color w:val="000000" w:themeColor="text1"/>
        </w:rPr>
      </w:pPr>
      <w:bookmarkStart w:id="19" w:name="_Toc29303873"/>
      <w:r>
        <w:rPr>
          <w:color w:val="000000" w:themeColor="text1"/>
        </w:rPr>
        <w:lastRenderedPageBreak/>
        <w:t>Język skryptowy PHP</w:t>
      </w:r>
      <w:bookmarkEnd w:id="19"/>
    </w:p>
    <w:p w:rsidR="00DB3B03" w:rsidRDefault="00107173" w:rsidP="00DB3B03">
      <w:pPr>
        <w:pStyle w:val="Tekstpodstawowy"/>
      </w:pPr>
      <w:r>
        <w:t>PHP to język skryptowy</w:t>
      </w:r>
      <w:r w:rsidR="002A5C75">
        <w:t>,</w:t>
      </w:r>
      <w:r>
        <w:t xml:space="preserve"> który działa po stronie serwera. </w:t>
      </w:r>
      <w:r w:rsidR="002A5C75">
        <w:t xml:space="preserve">Stworzony </w:t>
      </w:r>
      <w:r>
        <w:t>kod PHP można osadzić na stronie HTML-a</w:t>
      </w:r>
      <w:r w:rsidR="002A5C75">
        <w:t>.</w:t>
      </w:r>
      <w:r w:rsidR="00BC3B89">
        <w:t xml:space="preserve"> </w:t>
      </w:r>
      <w:r w:rsidR="002A5C75">
        <w:t>Z</w:t>
      </w:r>
      <w:r>
        <w:t>ostanie</w:t>
      </w:r>
      <w:r w:rsidR="002A5C75">
        <w:t xml:space="preserve"> on</w:t>
      </w:r>
      <w:r>
        <w:t xml:space="preserve"> wykonany tyle razy ile</w:t>
      </w:r>
      <w:r w:rsidR="002A5C75">
        <w:t xml:space="preserve"> razy</w:t>
      </w:r>
      <w:r>
        <w:t xml:space="preserve"> strona będzie odwiedzana. Skrypt PHP jest interpretowany przez serwery WWW.</w:t>
      </w:r>
      <w:r w:rsidR="00F21A02">
        <w:t xml:space="preserve"> [13]</w:t>
      </w:r>
    </w:p>
    <w:p w:rsidR="00B85197" w:rsidRDefault="00B85197" w:rsidP="00DB3B03">
      <w:pPr>
        <w:pStyle w:val="Tekstpodstawowy"/>
      </w:pPr>
      <w:r>
        <w:t xml:space="preserve">PHP został </w:t>
      </w:r>
      <w:r w:rsidR="000D47C8">
        <w:t>s</w:t>
      </w:r>
      <w:r>
        <w:t>tworzony już w latach 1994 i jest dziełem Rasmusa Lerdorfa. Język ten przechodził poważne modyfikacje, dzięki którym obecny produkt</w:t>
      </w:r>
      <w:r w:rsidR="008210D8">
        <w:t xml:space="preserve"> posiada szerokie zastosowania.</w:t>
      </w:r>
      <w:r w:rsidR="00F21A02">
        <w:t xml:space="preserve"> </w:t>
      </w:r>
      <w:r>
        <w:t>W listopadzie 2007 roku PHP wykorzystywało ponad 21 milionów domen</w:t>
      </w:r>
      <w:r w:rsidR="008210D8">
        <w:t xml:space="preserve">, natomiast 12 lat później język ten stał się najbardziej popularnym językiem </w:t>
      </w:r>
      <w:r w:rsidR="00FA4B3F">
        <w:t xml:space="preserve">skryptowym </w:t>
      </w:r>
      <w:r w:rsidR="001E02CE">
        <w:t>i </w:t>
      </w:r>
      <w:r w:rsidR="008210D8">
        <w:t xml:space="preserve">liczy 78.9% </w:t>
      </w:r>
      <w:r w:rsidR="00FA4B3F">
        <w:t>wykorzystania na wszystkich możliwych stronach internetowych</w:t>
      </w:r>
      <w:r w:rsidR="00F21A02">
        <w:t>,</w:t>
      </w:r>
      <w:r w:rsidR="00FA4B3F">
        <w:t xml:space="preserve"> które wykorzystują programowanie typu server-side. </w:t>
      </w:r>
      <w:r w:rsidR="00F21A02">
        <w:t>[13] [14]</w:t>
      </w:r>
    </w:p>
    <w:p w:rsidR="0040679A" w:rsidRDefault="0040679A" w:rsidP="00DB3B03">
      <w:pPr>
        <w:pStyle w:val="Tekstpodstawowy"/>
      </w:pPr>
      <w:r>
        <w:t xml:space="preserve">Język ten jest produktem typu Open Source czyli możliwy jest dostęp do kodu źródłowego, który można bezpłatnie zmieniać, redystrybuować oraz wykorzystywać. Początkowo skrót PHP oznaczał </w:t>
      </w:r>
      <w:r w:rsidRPr="0040679A">
        <w:rPr>
          <w:i/>
        </w:rPr>
        <w:t>Personal Home Page</w:t>
      </w:r>
      <w:r>
        <w:rPr>
          <w:i/>
        </w:rPr>
        <w:t>,</w:t>
      </w:r>
      <w:r w:rsidRPr="0040679A">
        <w:t xml:space="preserve"> jednak po czasie został zmieniony</w:t>
      </w:r>
      <w:r w:rsidR="00DE6385">
        <w:t xml:space="preserve"> </w:t>
      </w:r>
      <w:r>
        <w:t xml:space="preserve">na </w:t>
      </w:r>
      <w:r w:rsidR="00811823" w:rsidRPr="00811823">
        <w:rPr>
          <w:i/>
        </w:rPr>
        <w:t>PHP Hypertext Preprocessor</w:t>
      </w:r>
      <w:r w:rsidR="00DE6385">
        <w:t xml:space="preserve"> zgodnie z rekursywną konwencją od nadawania nazw GNU.</w:t>
      </w:r>
      <w:r w:rsidRPr="0040679A">
        <w:t xml:space="preserve"> </w:t>
      </w:r>
      <w:r w:rsidR="00561F87">
        <w:t>[13]</w:t>
      </w:r>
    </w:p>
    <w:p w:rsidR="00C9262A" w:rsidRDefault="00C9262A" w:rsidP="00DB3B03">
      <w:pPr>
        <w:pStyle w:val="Tekstpodstawowy"/>
      </w:pPr>
      <w:r>
        <w:t>PHP posiada wiel</w:t>
      </w:r>
      <w:r w:rsidR="00E3643E">
        <w:t>u</w:t>
      </w:r>
      <w:r>
        <w:t xml:space="preserve"> konkurentów</w:t>
      </w:r>
      <w:r w:rsidR="00E3643E">
        <w:t xml:space="preserve"> –</w:t>
      </w:r>
      <w:r>
        <w:t xml:space="preserve"> między innymi Perl, Ruby, Microsoft ASP.NET, Java Server Pages czy też Cold Fusion. Skryptowy język PHP jest od nich lepszy</w:t>
      </w:r>
      <w:r w:rsidR="00072216">
        <w:t>,</w:t>
      </w:r>
      <w:r>
        <w:t xml:space="preserve"> ponieważ posiada wiele zalet</w:t>
      </w:r>
      <w:r w:rsidR="00E3643E">
        <w:t>,</w:t>
      </w:r>
      <w:r>
        <w:t xml:space="preserve"> między innymi: [13]</w:t>
      </w:r>
    </w:p>
    <w:p w:rsidR="00C9262A" w:rsidRDefault="00C9262A" w:rsidP="00C9262A">
      <w:pPr>
        <w:pStyle w:val="Tekstpodstawowy"/>
        <w:numPr>
          <w:ilvl w:val="0"/>
          <w:numId w:val="24"/>
        </w:numPr>
      </w:pPr>
      <w:r>
        <w:t>skalowalność</w:t>
      </w:r>
    </w:p>
    <w:p w:rsidR="00C9262A" w:rsidRDefault="00C9262A" w:rsidP="00C9262A">
      <w:pPr>
        <w:pStyle w:val="Tekstpodstawowy"/>
        <w:numPr>
          <w:ilvl w:val="0"/>
          <w:numId w:val="24"/>
        </w:numPr>
      </w:pPr>
      <w:r>
        <w:t>wydajność</w:t>
      </w:r>
    </w:p>
    <w:p w:rsidR="00C9262A" w:rsidRDefault="00C9262A" w:rsidP="00C9262A">
      <w:pPr>
        <w:pStyle w:val="Tekstpodstawowy"/>
        <w:numPr>
          <w:ilvl w:val="0"/>
          <w:numId w:val="24"/>
        </w:numPr>
      </w:pPr>
      <w:r>
        <w:t>niski koszt</w:t>
      </w:r>
    </w:p>
    <w:p w:rsidR="00C9262A" w:rsidRDefault="00C9262A" w:rsidP="00C9262A">
      <w:pPr>
        <w:pStyle w:val="Tekstpodstawowy"/>
        <w:numPr>
          <w:ilvl w:val="0"/>
          <w:numId w:val="24"/>
        </w:numPr>
      </w:pPr>
      <w:r>
        <w:t>przenośność</w:t>
      </w:r>
    </w:p>
    <w:p w:rsidR="00C9262A" w:rsidRDefault="00C9262A" w:rsidP="00C9262A">
      <w:pPr>
        <w:pStyle w:val="Tekstpodstawowy"/>
        <w:numPr>
          <w:ilvl w:val="0"/>
          <w:numId w:val="24"/>
        </w:numPr>
      </w:pPr>
      <w:r>
        <w:t>dostęp do kodu źródłowego</w:t>
      </w:r>
    </w:p>
    <w:p w:rsidR="00C9262A" w:rsidRDefault="00C9262A" w:rsidP="00C9262A">
      <w:pPr>
        <w:pStyle w:val="Tekstpodstawowy"/>
        <w:numPr>
          <w:ilvl w:val="0"/>
          <w:numId w:val="24"/>
        </w:numPr>
      </w:pPr>
      <w:r>
        <w:t>szerok</w:t>
      </w:r>
      <w:r w:rsidR="00E3643E">
        <w:t>ą</w:t>
      </w:r>
      <w:r>
        <w:t xml:space="preserve"> obsług</w:t>
      </w:r>
      <w:r w:rsidR="00E3643E">
        <w:t>ę</w:t>
      </w:r>
      <w:r>
        <w:t xml:space="preserve"> mechanizmów zorientowanych obiektowo</w:t>
      </w:r>
    </w:p>
    <w:p w:rsidR="00C9262A" w:rsidRDefault="00C9262A" w:rsidP="00C9262A">
      <w:pPr>
        <w:pStyle w:val="Tekstpodstawowy"/>
        <w:numPr>
          <w:ilvl w:val="0"/>
          <w:numId w:val="24"/>
        </w:numPr>
      </w:pPr>
      <w:r>
        <w:t>interfejsy do wielu różnych systemów bazodanowych</w:t>
      </w:r>
    </w:p>
    <w:p w:rsidR="00C9262A" w:rsidRDefault="00C9262A" w:rsidP="00C9262A">
      <w:pPr>
        <w:pStyle w:val="Tekstpodstawowy"/>
        <w:numPr>
          <w:ilvl w:val="0"/>
          <w:numId w:val="24"/>
        </w:numPr>
      </w:pPr>
      <w:r>
        <w:t>łatwość nauki i wykorzystania</w:t>
      </w:r>
    </w:p>
    <w:p w:rsidR="00C9262A" w:rsidRPr="0040679A" w:rsidRDefault="00C9262A" w:rsidP="00C9262A">
      <w:pPr>
        <w:pStyle w:val="Tekstpodstawowy"/>
        <w:ind w:firstLine="0"/>
      </w:pPr>
    </w:p>
    <w:p w:rsidR="00ED1045" w:rsidRDefault="00A95D10" w:rsidP="008E4A2B">
      <w:pPr>
        <w:pStyle w:val="Nagwek2"/>
        <w:rPr>
          <w:color w:val="000000" w:themeColor="text1"/>
        </w:rPr>
      </w:pPr>
      <w:bookmarkStart w:id="20" w:name="_Toc29303874"/>
      <w:r w:rsidRPr="00C57843">
        <w:rPr>
          <w:color w:val="000000" w:themeColor="text1"/>
        </w:rPr>
        <w:t>TCPDF</w:t>
      </w:r>
      <w:bookmarkEnd w:id="20"/>
    </w:p>
    <w:p w:rsidR="004F2A86" w:rsidRDefault="00F02548" w:rsidP="004F2A86">
      <w:pPr>
        <w:pStyle w:val="Tekstpodstawowy"/>
      </w:pPr>
      <w:r>
        <w:t xml:space="preserve">TCPDF jest to darmowe oprogramowanie typu open </w:t>
      </w:r>
      <w:r w:rsidR="00DC767A">
        <w:t>source</w:t>
      </w:r>
      <w:r>
        <w:t>, które pozwala na generowanie dokumentów PDF</w:t>
      </w:r>
      <w:r w:rsidR="00894F12">
        <w:t xml:space="preserve">. </w:t>
      </w:r>
      <w:r w:rsidR="000913D9">
        <w:t>Pierwsze wydanie nastąpiło w 2002 roku przez Nicola Asuni</w:t>
      </w:r>
      <w:r w:rsidR="00E1306D">
        <w:t>. TCPDF jest biblioteką, która jako jedyna obejmuje pełną obsługę kodowania UTF-8</w:t>
      </w:r>
      <w:r w:rsidR="005435F2">
        <w:t xml:space="preserve"> oraz jest najczęściej używaną na całym świecie. </w:t>
      </w:r>
      <w:r w:rsidR="001B56C3">
        <w:t>Główne funkcje TCPDF to:</w:t>
      </w:r>
      <w:r w:rsidR="0063451C">
        <w:t xml:space="preserve"> [15]</w:t>
      </w:r>
    </w:p>
    <w:p w:rsidR="001B56C3" w:rsidRDefault="001B56C3" w:rsidP="001B56C3">
      <w:pPr>
        <w:pStyle w:val="Tekstpodstawowy"/>
        <w:numPr>
          <w:ilvl w:val="0"/>
          <w:numId w:val="25"/>
        </w:numPr>
      </w:pPr>
      <w:r>
        <w:lastRenderedPageBreak/>
        <w:t>brak wymaganych bibliotek zewnętrznych</w:t>
      </w:r>
    </w:p>
    <w:p w:rsidR="001B56C3" w:rsidRDefault="001B56C3" w:rsidP="001B56C3">
      <w:pPr>
        <w:pStyle w:val="Tekstpodstawowy"/>
        <w:numPr>
          <w:ilvl w:val="0"/>
          <w:numId w:val="25"/>
        </w:numPr>
      </w:pPr>
      <w:r>
        <w:t xml:space="preserve">kodowanie UTF-8 </w:t>
      </w:r>
    </w:p>
    <w:p w:rsidR="001B56C3" w:rsidRDefault="001B56C3" w:rsidP="001B56C3">
      <w:pPr>
        <w:pStyle w:val="Tekstpodstawowy"/>
        <w:numPr>
          <w:ilvl w:val="0"/>
          <w:numId w:val="25"/>
        </w:numPr>
      </w:pPr>
      <w:r>
        <w:t>podzbiór czcionek</w:t>
      </w:r>
    </w:p>
    <w:p w:rsidR="001B56C3" w:rsidRDefault="001B56C3" w:rsidP="001B56C3">
      <w:pPr>
        <w:pStyle w:val="Tekstpodstawowy"/>
        <w:numPr>
          <w:ilvl w:val="0"/>
          <w:numId w:val="25"/>
        </w:numPr>
      </w:pPr>
      <w:r>
        <w:t>obsługa plików JPEG, PNG i SVG</w:t>
      </w:r>
    </w:p>
    <w:p w:rsidR="001B56C3" w:rsidRDefault="001B56C3" w:rsidP="001B56C3">
      <w:pPr>
        <w:pStyle w:val="Tekstpodstawowy"/>
        <w:numPr>
          <w:ilvl w:val="0"/>
          <w:numId w:val="25"/>
        </w:numPr>
      </w:pPr>
      <w:r>
        <w:t>kody kreskowe 1D i 2D</w:t>
      </w:r>
    </w:p>
    <w:p w:rsidR="001B56C3" w:rsidRDefault="001B56C3" w:rsidP="001B56C3">
      <w:pPr>
        <w:pStyle w:val="Tekstpodstawowy"/>
        <w:numPr>
          <w:ilvl w:val="0"/>
          <w:numId w:val="25"/>
        </w:numPr>
      </w:pPr>
      <w:r>
        <w:t>szyfrowanie dokumentów do 256 bitów</w:t>
      </w:r>
    </w:p>
    <w:p w:rsidR="001B56C3" w:rsidRDefault="001B56C3" w:rsidP="001B56C3">
      <w:pPr>
        <w:pStyle w:val="Tekstpodstawowy"/>
        <w:numPr>
          <w:ilvl w:val="0"/>
          <w:numId w:val="25"/>
        </w:numPr>
      </w:pPr>
      <w:r>
        <w:t>tryb wielu kolumn</w:t>
      </w:r>
    </w:p>
    <w:p w:rsidR="001B56C3" w:rsidRDefault="001B56C3" w:rsidP="001B56C3">
      <w:pPr>
        <w:pStyle w:val="Tekstpodstawowy"/>
        <w:numPr>
          <w:ilvl w:val="0"/>
          <w:numId w:val="25"/>
        </w:numPr>
      </w:pPr>
      <w:r>
        <w:t>dzielenie tekstu</w:t>
      </w:r>
    </w:p>
    <w:p w:rsidR="001B56C3" w:rsidRDefault="001B56C3" w:rsidP="001B56C3">
      <w:pPr>
        <w:pStyle w:val="Tekstpodstawowy"/>
        <w:numPr>
          <w:ilvl w:val="0"/>
          <w:numId w:val="25"/>
        </w:numPr>
      </w:pPr>
      <w:r>
        <w:t>rozciąganie oraz odstępy tekstu</w:t>
      </w:r>
    </w:p>
    <w:p w:rsidR="001B56C3" w:rsidRDefault="001B56C3" w:rsidP="001B56C3">
      <w:pPr>
        <w:pStyle w:val="Tekstpodstawowy"/>
        <w:numPr>
          <w:ilvl w:val="0"/>
          <w:numId w:val="25"/>
        </w:numPr>
      </w:pPr>
      <w:r>
        <w:t xml:space="preserve">tryb wielu kolumn </w:t>
      </w:r>
    </w:p>
    <w:p w:rsidR="001B56C3" w:rsidRDefault="001B56C3" w:rsidP="001B56C3">
      <w:pPr>
        <w:pStyle w:val="Tekstpodstawowy"/>
        <w:numPr>
          <w:ilvl w:val="0"/>
          <w:numId w:val="25"/>
        </w:numPr>
      </w:pPr>
      <w:r>
        <w:t>kompresja strony</w:t>
      </w:r>
    </w:p>
    <w:p w:rsidR="001B56C3" w:rsidRDefault="001B56C3" w:rsidP="001B56C3">
      <w:pPr>
        <w:pStyle w:val="Tekstpodstawowy"/>
        <w:numPr>
          <w:ilvl w:val="0"/>
          <w:numId w:val="25"/>
        </w:numPr>
      </w:pPr>
      <w:r>
        <w:t>szablony XOBject</w:t>
      </w:r>
    </w:p>
    <w:p w:rsidR="001B56C3" w:rsidRDefault="001B56C3" w:rsidP="001B56C3">
      <w:pPr>
        <w:pStyle w:val="Tekstpodstawowy"/>
        <w:numPr>
          <w:ilvl w:val="0"/>
          <w:numId w:val="25"/>
        </w:numPr>
      </w:pPr>
      <w:r>
        <w:t>profile ICC JPEG i PNG</w:t>
      </w:r>
    </w:p>
    <w:p w:rsidR="001B56C3" w:rsidRDefault="001B56C3" w:rsidP="001B56C3">
      <w:pPr>
        <w:pStyle w:val="Tekstpodstawowy"/>
        <w:numPr>
          <w:ilvl w:val="0"/>
          <w:numId w:val="25"/>
        </w:numPr>
      </w:pPr>
      <w:r>
        <w:t>renderowanie tekstu</w:t>
      </w:r>
    </w:p>
    <w:p w:rsidR="001B56C3" w:rsidRDefault="001B56C3" w:rsidP="001B56C3">
      <w:pPr>
        <w:pStyle w:val="Tekstpodstawowy"/>
        <w:numPr>
          <w:ilvl w:val="0"/>
          <w:numId w:val="25"/>
        </w:numPr>
      </w:pPr>
      <w:r>
        <w:t>metody publikacji kodu XHTML + CSS, Java</w:t>
      </w:r>
      <w:r w:rsidR="000033FA">
        <w:t>S</w:t>
      </w:r>
      <w:r>
        <w:t>cript i formularzy</w:t>
      </w:r>
    </w:p>
    <w:p w:rsidR="00D52FC7" w:rsidRDefault="00D52FC7" w:rsidP="00D52FC7">
      <w:pPr>
        <w:pStyle w:val="Tekstpodstawowy"/>
      </w:pPr>
    </w:p>
    <w:p w:rsidR="00C51964" w:rsidRDefault="00CB3CCD" w:rsidP="00C51964">
      <w:pPr>
        <w:pStyle w:val="Nagwek2"/>
        <w:rPr>
          <w:color w:val="000000" w:themeColor="text1"/>
        </w:rPr>
      </w:pPr>
      <w:bookmarkStart w:id="21" w:name="_Toc29303875"/>
      <w:r>
        <w:rPr>
          <w:color w:val="000000" w:themeColor="text1"/>
        </w:rPr>
        <w:t>PHPMailer</w:t>
      </w:r>
      <w:bookmarkEnd w:id="21"/>
    </w:p>
    <w:p w:rsidR="00AC7C75" w:rsidRDefault="003A53A9" w:rsidP="003A53A9">
      <w:pPr>
        <w:pStyle w:val="Tekstpodstawowy"/>
      </w:pPr>
      <w:r>
        <w:t xml:space="preserve">PHPMailer to </w:t>
      </w:r>
      <w:r w:rsidR="00B1062C">
        <w:t xml:space="preserve">darmowa </w:t>
      </w:r>
      <w:r>
        <w:t>biblioteka, która umożliwia wysyłanie wiadomości e-mail za pomocą kodu PHP z s</w:t>
      </w:r>
      <w:r w:rsidR="00B1062C">
        <w:t>ieciowego serwera. Został napisany w 2001 roku przez Brenta R. Matzelle i był projektem SourceForge.</w:t>
      </w:r>
      <w:r w:rsidR="00AC7C75">
        <w:t xml:space="preserve"> </w:t>
      </w:r>
      <w:r w:rsidR="000033FA">
        <w:t>Główne</w:t>
      </w:r>
      <w:r w:rsidR="00AC7C75">
        <w:t xml:space="preserve"> funkcje tej biblioteki to:</w:t>
      </w:r>
      <w:r w:rsidR="000033FA">
        <w:t xml:space="preserve"> [16]</w:t>
      </w:r>
    </w:p>
    <w:p w:rsidR="008979D5" w:rsidRDefault="008979D5" w:rsidP="008979D5">
      <w:pPr>
        <w:pStyle w:val="Tekstpodstawowy"/>
        <w:numPr>
          <w:ilvl w:val="0"/>
          <w:numId w:val="27"/>
        </w:numPr>
      </w:pPr>
      <w:r>
        <w:t xml:space="preserve">najpopularniejszy </w:t>
      </w:r>
      <w:r w:rsidR="00EC1ABE">
        <w:t xml:space="preserve">na świecie </w:t>
      </w:r>
      <w:r>
        <w:t xml:space="preserve">kod do wysyłania wiadomości e-mail za pośrednictwem PHP </w:t>
      </w:r>
    </w:p>
    <w:p w:rsidR="003A53A9" w:rsidRDefault="00AC7C75" w:rsidP="00AC7C75">
      <w:pPr>
        <w:pStyle w:val="Tekstpodstawowy"/>
        <w:numPr>
          <w:ilvl w:val="0"/>
          <w:numId w:val="26"/>
        </w:numPr>
      </w:pPr>
      <w:r>
        <w:t>SMTP, POP3, Qmail, SSL, TLS, IDK, DKIM</w:t>
      </w:r>
    </w:p>
    <w:p w:rsidR="00ED1045" w:rsidRDefault="00AC7C75" w:rsidP="00AC7C75">
      <w:pPr>
        <w:pStyle w:val="Tekstpodstawowy"/>
        <w:numPr>
          <w:ilvl w:val="0"/>
          <w:numId w:val="26"/>
        </w:numPr>
      </w:pPr>
      <w:r>
        <w:t>PHP sendmail i metody poczty</w:t>
      </w:r>
    </w:p>
    <w:p w:rsidR="008979D5" w:rsidRDefault="008979D5" w:rsidP="00AC7C75">
      <w:pPr>
        <w:pStyle w:val="Tekstpodstawowy"/>
        <w:numPr>
          <w:ilvl w:val="0"/>
          <w:numId w:val="26"/>
        </w:numPr>
      </w:pPr>
      <w:r>
        <w:t xml:space="preserve">Używany przez wiele projektów open source np.: WordPress, 1CRM, SugarCRM, Drupal itp. </w:t>
      </w:r>
    </w:p>
    <w:p w:rsidR="00AC7C75" w:rsidRDefault="008979D5" w:rsidP="00AC7C75">
      <w:pPr>
        <w:pStyle w:val="Tekstpodstawowy"/>
        <w:numPr>
          <w:ilvl w:val="0"/>
          <w:numId w:val="26"/>
        </w:numPr>
      </w:pPr>
      <w:r>
        <w:t>s</w:t>
      </w:r>
      <w:r w:rsidR="00AC7C75">
        <w:t>ystem debugowania</w:t>
      </w:r>
    </w:p>
    <w:p w:rsidR="008979D5" w:rsidRDefault="008979D5" w:rsidP="00AC7C75">
      <w:pPr>
        <w:pStyle w:val="Tekstpodstawowy"/>
        <w:numPr>
          <w:ilvl w:val="0"/>
          <w:numId w:val="26"/>
        </w:numPr>
      </w:pPr>
      <w:r>
        <w:t>możliwość dodania załącznika np. PDF</w:t>
      </w:r>
    </w:p>
    <w:p w:rsidR="008979D5" w:rsidRDefault="008979D5" w:rsidP="00AC7C75">
      <w:pPr>
        <w:pStyle w:val="Tekstpodstawowy"/>
        <w:numPr>
          <w:ilvl w:val="0"/>
          <w:numId w:val="26"/>
        </w:numPr>
      </w:pPr>
      <w:r>
        <w:t>obsługa zawartości UTF-8 i kodowania 8-bitowego</w:t>
      </w:r>
    </w:p>
    <w:p w:rsidR="008979D5" w:rsidRDefault="008979D5" w:rsidP="00AC7C75">
      <w:pPr>
        <w:pStyle w:val="Tekstpodstawowy"/>
        <w:numPr>
          <w:ilvl w:val="0"/>
          <w:numId w:val="26"/>
        </w:numPr>
      </w:pPr>
      <w:r>
        <w:lastRenderedPageBreak/>
        <w:t>automatyczne sprawdzanie adresów e-mail</w:t>
      </w:r>
    </w:p>
    <w:p w:rsidR="008979D5" w:rsidRDefault="008979D5" w:rsidP="00AC7C75">
      <w:pPr>
        <w:pStyle w:val="Tekstpodstawowy"/>
        <w:numPr>
          <w:ilvl w:val="0"/>
          <w:numId w:val="26"/>
        </w:numPr>
      </w:pPr>
      <w:r>
        <w:t>kompatybilność z PHP 5.5 i nowszymi</w:t>
      </w:r>
    </w:p>
    <w:p w:rsidR="008979D5" w:rsidRDefault="008979D5" w:rsidP="00AC7C75">
      <w:pPr>
        <w:pStyle w:val="Tekstpodstawowy"/>
        <w:numPr>
          <w:ilvl w:val="0"/>
          <w:numId w:val="26"/>
        </w:numPr>
      </w:pPr>
      <w:r>
        <w:t>ochrona przed atakami wykrzykiwania nagłówka</w:t>
      </w:r>
    </w:p>
    <w:p w:rsidR="008979D5" w:rsidRDefault="008979D5" w:rsidP="008979D5">
      <w:pPr>
        <w:pStyle w:val="Tekstpodstawowy"/>
      </w:pPr>
    </w:p>
    <w:p w:rsidR="00AC7C75" w:rsidRPr="00AC7C75" w:rsidRDefault="00AC7C75" w:rsidP="008979D5">
      <w:pPr>
        <w:pStyle w:val="Tekstpodstawowy"/>
        <w:ind w:firstLine="0"/>
      </w:pPr>
    </w:p>
    <w:p w:rsidR="00ED1045" w:rsidRPr="00C57843" w:rsidRDefault="00ED1045" w:rsidP="002635C5">
      <w:pPr>
        <w:pStyle w:val="Tekstpodstawowy"/>
        <w:ind w:firstLine="0"/>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C871C3">
      <w:pPr>
        <w:pStyle w:val="Tekstpodstawowy"/>
        <w:ind w:firstLine="0"/>
        <w:rPr>
          <w:color w:val="000000" w:themeColor="text1"/>
        </w:rPr>
      </w:pPr>
    </w:p>
    <w:p w:rsidR="00ED1045" w:rsidRPr="00C57843" w:rsidRDefault="00DD5789" w:rsidP="00125C5F">
      <w:pPr>
        <w:pStyle w:val="Nagwek1"/>
        <w:rPr>
          <w:color w:val="000000" w:themeColor="text1"/>
        </w:rPr>
      </w:pPr>
      <w:bookmarkStart w:id="22" w:name="_Toc29303876"/>
      <w:r w:rsidRPr="00C57843">
        <w:rPr>
          <w:color w:val="000000" w:themeColor="text1"/>
        </w:rPr>
        <w:lastRenderedPageBreak/>
        <w:t>Projekt techniczny</w:t>
      </w:r>
      <w:r w:rsidR="00314D9A" w:rsidRPr="00C57843">
        <w:rPr>
          <w:color w:val="000000" w:themeColor="text1"/>
        </w:rPr>
        <w:t xml:space="preserve"> systemu</w:t>
      </w:r>
      <w:bookmarkEnd w:id="22"/>
    </w:p>
    <w:p w:rsidR="00E23E53" w:rsidRPr="00C57843" w:rsidRDefault="00E23E53" w:rsidP="00E23E53">
      <w:pPr>
        <w:pStyle w:val="Nagwek2"/>
        <w:rPr>
          <w:color w:val="000000" w:themeColor="text1"/>
        </w:rPr>
      </w:pPr>
      <w:bookmarkStart w:id="23" w:name="_Toc29303877"/>
      <w:r w:rsidRPr="00C57843">
        <w:rPr>
          <w:color w:val="000000" w:themeColor="text1"/>
        </w:rPr>
        <w:t>Diagram klas</w:t>
      </w:r>
      <w:bookmarkEnd w:id="23"/>
    </w:p>
    <w:p w:rsidR="001513FF" w:rsidRPr="00C57843" w:rsidRDefault="001513FF" w:rsidP="001513FF">
      <w:pPr>
        <w:pStyle w:val="Nagwek2"/>
        <w:rPr>
          <w:color w:val="000000" w:themeColor="text1"/>
        </w:rPr>
      </w:pPr>
      <w:bookmarkStart w:id="24" w:name="_Toc29303878"/>
      <w:r w:rsidRPr="00C57843">
        <w:rPr>
          <w:color w:val="000000" w:themeColor="text1"/>
        </w:rPr>
        <w:t xml:space="preserve">Diagram </w:t>
      </w:r>
      <w:r w:rsidR="00E678CA">
        <w:rPr>
          <w:color w:val="000000" w:themeColor="text1"/>
        </w:rPr>
        <w:t>aktywności</w:t>
      </w:r>
      <w:bookmarkEnd w:id="24"/>
    </w:p>
    <w:p w:rsidR="00E23E53" w:rsidRPr="00C57843" w:rsidRDefault="00E23E53" w:rsidP="00E23E53">
      <w:pPr>
        <w:pStyle w:val="Nagwek2"/>
        <w:rPr>
          <w:color w:val="000000" w:themeColor="text1"/>
        </w:rPr>
      </w:pPr>
      <w:bookmarkStart w:id="25" w:name="_Toc29303879"/>
      <w:r w:rsidRPr="00C57843">
        <w:rPr>
          <w:color w:val="000000" w:themeColor="text1"/>
        </w:rPr>
        <w:t xml:space="preserve">Diagram </w:t>
      </w:r>
      <w:r w:rsidR="00E678CA">
        <w:rPr>
          <w:color w:val="000000" w:themeColor="text1"/>
        </w:rPr>
        <w:t>sekwencji</w:t>
      </w:r>
      <w:bookmarkEnd w:id="25"/>
    </w:p>
    <w:p w:rsidR="00E678CA" w:rsidRPr="00C57843" w:rsidRDefault="00E678CA" w:rsidP="00E678CA">
      <w:pPr>
        <w:pStyle w:val="Nagwek2"/>
        <w:rPr>
          <w:color w:val="000000" w:themeColor="text1"/>
        </w:rPr>
      </w:pPr>
      <w:bookmarkStart w:id="26" w:name="_Toc29303880"/>
      <w:r w:rsidRPr="00C57843">
        <w:rPr>
          <w:color w:val="000000" w:themeColor="text1"/>
        </w:rPr>
        <w:t>Diagram stanów</w:t>
      </w:r>
      <w:bookmarkEnd w:id="26"/>
    </w:p>
    <w:p w:rsidR="00ED1045" w:rsidRDefault="0083462E" w:rsidP="00ED1045">
      <w:pPr>
        <w:pStyle w:val="Nagwek1"/>
        <w:rPr>
          <w:color w:val="000000" w:themeColor="text1"/>
        </w:rPr>
      </w:pPr>
      <w:bookmarkStart w:id="27" w:name="_Toc29303881"/>
      <w:r w:rsidRPr="00C57843">
        <w:rPr>
          <w:color w:val="000000" w:themeColor="text1"/>
        </w:rPr>
        <w:lastRenderedPageBreak/>
        <w:t>Implementacja systemu</w:t>
      </w:r>
      <w:bookmarkEnd w:id="27"/>
    </w:p>
    <w:p w:rsidR="00E678CA" w:rsidRPr="00E678CA" w:rsidRDefault="00E678CA" w:rsidP="00E678CA">
      <w:pPr>
        <w:pStyle w:val="Tekstpodstawowy"/>
      </w:pPr>
      <w:r>
        <w:t>Rozdział ten przedstawia układ graficzny strony internetowej i panelu administracyjnego oraz jego główne funkcje i szczegółowe działania. Podczas projektowania stron, głównym założeniem była prostota</w:t>
      </w:r>
      <w:r w:rsidR="008F6DEB">
        <w:t xml:space="preserve"> obsługi</w:t>
      </w:r>
      <w:r>
        <w:t xml:space="preserve"> oraz przyjazny dla oka wygląd. </w:t>
      </w:r>
    </w:p>
    <w:p w:rsidR="006520AB" w:rsidRDefault="006520AB" w:rsidP="006520AB">
      <w:pPr>
        <w:pStyle w:val="Nagwek2"/>
        <w:rPr>
          <w:color w:val="000000" w:themeColor="text1"/>
        </w:rPr>
      </w:pPr>
      <w:bookmarkStart w:id="28" w:name="_Toc29303882"/>
      <w:r w:rsidRPr="00C57843">
        <w:rPr>
          <w:color w:val="000000" w:themeColor="text1"/>
        </w:rPr>
        <w:t xml:space="preserve">Działanie </w:t>
      </w:r>
      <w:r w:rsidR="00C9107D" w:rsidRPr="00C57843">
        <w:rPr>
          <w:color w:val="000000" w:themeColor="text1"/>
        </w:rPr>
        <w:t>strony internetowej okiem klienta</w:t>
      </w:r>
      <w:bookmarkEnd w:id="28"/>
    </w:p>
    <w:p w:rsidR="00837261" w:rsidRDefault="00E678CA" w:rsidP="00E678CA">
      <w:pPr>
        <w:pStyle w:val="Tekstpodstawowy"/>
      </w:pPr>
      <w:r>
        <w:t xml:space="preserve">W tym podrozdziale zostanie przedstawiony interfejs graficzny użytkownika oraz jego najważniejsze funkcje. </w:t>
      </w:r>
      <w:r w:rsidR="00837261">
        <w:t>Aby zobaczyć działanie sklepu internetowego, należy uruchomić lokalny serwer za pomocą programu XAMPP i następnie w przeglądarce wpisać localhost/kseshop po czym zostaniemy przekierowani na główną stronę.</w:t>
      </w:r>
      <w:r w:rsidR="008F6DEB">
        <w:t xml:space="preserve"> </w:t>
      </w:r>
    </w:p>
    <w:p w:rsidR="00E678CA" w:rsidRPr="00E678CA" w:rsidRDefault="00E678CA" w:rsidP="00E678CA">
      <w:pPr>
        <w:pStyle w:val="Tekstpodstawowy"/>
      </w:pPr>
      <w:r>
        <w:t>Opisywany sklep internetowy jest napisany z wykorz</w:t>
      </w:r>
      <w:r w:rsidR="008F6DEB">
        <w:t xml:space="preserve">ystaniem języków HTML, CSS, PHP, MySQL i </w:t>
      </w:r>
      <w:r>
        <w:t xml:space="preserve">JavaScript. </w:t>
      </w:r>
      <w:r w:rsidR="002E0A49">
        <w:t>Do poprawnego działania sklepu</w:t>
      </w:r>
      <w:r>
        <w:t>, nie jest konieczne instalowanie dodatkowych zewnętrznych wtyczek. Każda przeglądarka jest przystosowana do obsługi tej strony internetowej.</w:t>
      </w:r>
    </w:p>
    <w:p w:rsidR="00601474" w:rsidRDefault="00524D04" w:rsidP="00601474">
      <w:pPr>
        <w:pStyle w:val="Nagwek3"/>
        <w:rPr>
          <w:color w:val="000000" w:themeColor="text1"/>
        </w:rPr>
      </w:pPr>
      <w:bookmarkStart w:id="29" w:name="_Toc29303883"/>
      <w:r w:rsidRPr="00C57843">
        <w:rPr>
          <w:color w:val="000000" w:themeColor="text1"/>
        </w:rPr>
        <w:t>Ogólny wygląd</w:t>
      </w:r>
      <w:bookmarkEnd w:id="29"/>
      <w:r w:rsidRPr="00C57843">
        <w:rPr>
          <w:color w:val="000000" w:themeColor="text1"/>
        </w:rPr>
        <w:t xml:space="preserve"> </w:t>
      </w:r>
    </w:p>
    <w:p w:rsidR="00E678CA" w:rsidRDefault="00AD0A2A" w:rsidP="00E678CA">
      <w:pPr>
        <w:spacing w:line="360" w:lineRule="auto"/>
        <w:ind w:firstLine="284"/>
        <w:jc w:val="both"/>
      </w:pPr>
      <w:r>
        <w:t xml:space="preserve">Z naszego sklepu internetowego można korzystać na </w:t>
      </w:r>
      <w:r w:rsidR="00A8736C">
        <w:t>dowoln</w:t>
      </w:r>
      <w:r w:rsidR="00F9065B">
        <w:t>ym</w:t>
      </w:r>
      <w:r w:rsidR="00A8736C">
        <w:t xml:space="preserve"> urządzeni</w:t>
      </w:r>
      <w:r w:rsidR="00F9065B">
        <w:t>u</w:t>
      </w:r>
      <w:r>
        <w:t>, ponieważ u</w:t>
      </w:r>
      <w:r w:rsidR="00E678CA">
        <w:t>kład graficzny został zaprojektowany za pomocą frameworku Bootstrap, który umożliwia automatyczne dobieranie odpowiednich wysokości oraz szerokości dla każdej rozdzielczości co czyni stronę przyjemną do oglądania. Na rys. 4.1 został przedstawiony sklep internetowy z</w:t>
      </w:r>
      <w:r w:rsidR="00B65BA6">
        <w:t> </w:t>
      </w:r>
      <w:r w:rsidR="00E678CA">
        <w:t xml:space="preserve">wykorzystaniem komputera stacjonarnego, natomiast na rys. 4.2 można </w:t>
      </w:r>
      <w:r w:rsidR="0079787D">
        <w:t xml:space="preserve">obejrzeć </w:t>
      </w:r>
      <w:r w:rsidR="00E678CA">
        <w:t xml:space="preserve">wygląd strony </w:t>
      </w:r>
      <w:r w:rsidR="00395E4B">
        <w:t>z urządzenia mobilnego</w:t>
      </w:r>
      <w:r w:rsidR="00E678CA">
        <w:t>. Pierwsze zdjęcie na rys. 4.2 pokazuj</w:t>
      </w:r>
      <w:r w:rsidR="0079787D">
        <w:t>e</w:t>
      </w:r>
      <w:r w:rsidR="00E678CA">
        <w:t xml:space="preserve"> jak wygląda rozwijane menu nawigujące według kategorii, natomiast kolejne trzy </w:t>
      </w:r>
      <w:r w:rsidR="0014368B">
        <w:t>części</w:t>
      </w:r>
      <w:r w:rsidR="00E678CA">
        <w:t xml:space="preserve"> w połączeniu od lewej do prawej</w:t>
      </w:r>
      <w:r w:rsidR="00B12D4B">
        <w:t>,</w:t>
      </w:r>
      <w:r w:rsidR="00E678CA">
        <w:t xml:space="preserve"> daje </w:t>
      </w:r>
      <w:r w:rsidR="00B12D4B">
        <w:t>przewijany</w:t>
      </w:r>
      <w:r w:rsidR="00E678CA">
        <w:t xml:space="preserve"> obraz całej stron</w:t>
      </w:r>
      <w:r w:rsidR="00E9409A">
        <w:t>y głównej sklepu internetowego.</w:t>
      </w:r>
    </w:p>
    <w:p w:rsidR="00E678CA" w:rsidRDefault="00E678CA" w:rsidP="00E678CA">
      <w:pPr>
        <w:jc w:val="center"/>
      </w:pPr>
      <w:r>
        <w:rPr>
          <w:noProof/>
          <w:lang w:eastAsia="pl-PL"/>
        </w:rPr>
        <w:lastRenderedPageBreak/>
        <w:drawing>
          <wp:inline distT="0" distB="0" distL="0" distR="0">
            <wp:extent cx="3057707" cy="4146698"/>
            <wp:effectExtent l="0" t="0" r="0" b="0"/>
            <wp:docPr id="5" name="Obraz 5" descr="C:\Users\kwachu\Desktop\glow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58142" cy="4147288"/>
                    </a:xfrm>
                    <a:prstGeom prst="rect">
                      <a:avLst/>
                    </a:prstGeom>
                    <a:noFill/>
                    <a:ln>
                      <a:noFill/>
                    </a:ln>
                  </pic:spPr>
                </pic:pic>
              </a:graphicData>
            </a:graphic>
          </wp:inline>
        </w:drawing>
      </w:r>
    </w:p>
    <w:p w:rsidR="00E678CA" w:rsidRPr="003E1A1B" w:rsidRDefault="00E678CA" w:rsidP="003E1A1B">
      <w:pPr>
        <w:jc w:val="center"/>
        <w:rPr>
          <w:sz w:val="20"/>
          <w:szCs w:val="20"/>
        </w:rPr>
      </w:pPr>
      <w:r w:rsidRPr="003E1A1B">
        <w:rPr>
          <w:b/>
          <w:sz w:val="20"/>
          <w:szCs w:val="20"/>
        </w:rPr>
        <w:t>Rys. 4.1</w:t>
      </w:r>
      <w:r w:rsidR="00043466" w:rsidRPr="003E1A1B">
        <w:rPr>
          <w:b/>
          <w:sz w:val="20"/>
          <w:szCs w:val="20"/>
        </w:rPr>
        <w:t>.</w:t>
      </w:r>
      <w:r w:rsidRPr="003E1A1B">
        <w:rPr>
          <w:b/>
          <w:sz w:val="20"/>
          <w:szCs w:val="20"/>
        </w:rPr>
        <w:t xml:space="preserve"> </w:t>
      </w:r>
      <w:r w:rsidRPr="003E1A1B">
        <w:rPr>
          <w:sz w:val="20"/>
          <w:szCs w:val="20"/>
        </w:rPr>
        <w:t>Strona główna sklepu internetowego, komputer osobisty.</w:t>
      </w:r>
    </w:p>
    <w:p w:rsidR="00E678CA" w:rsidRPr="003E1A1B" w:rsidRDefault="00E678CA" w:rsidP="003E1A1B">
      <w:pPr>
        <w:jc w:val="center"/>
        <w:rPr>
          <w:sz w:val="20"/>
          <w:szCs w:val="20"/>
        </w:rPr>
      </w:pPr>
    </w:p>
    <w:p w:rsidR="00E678CA" w:rsidRDefault="00E678CA" w:rsidP="00E678CA"/>
    <w:p w:rsidR="00E678CA" w:rsidRDefault="00E678CA" w:rsidP="008A79D4">
      <w:pPr>
        <w:jc w:val="center"/>
      </w:pPr>
      <w:r>
        <w:rPr>
          <w:noProof/>
          <w:lang w:eastAsia="pl-PL"/>
        </w:rPr>
        <w:drawing>
          <wp:inline distT="0" distB="0" distL="0" distR="0">
            <wp:extent cx="4467600" cy="2736000"/>
            <wp:effectExtent l="0" t="0" r="0" b="0"/>
            <wp:docPr id="4" name="Obraz 4" descr="C:\Users\kwachu\Desktop\glow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67600" cy="2736000"/>
                    </a:xfrm>
                    <a:prstGeom prst="rect">
                      <a:avLst/>
                    </a:prstGeom>
                    <a:noFill/>
                    <a:ln>
                      <a:noFill/>
                    </a:ln>
                  </pic:spPr>
                </pic:pic>
              </a:graphicData>
            </a:graphic>
          </wp:inline>
        </w:drawing>
      </w:r>
    </w:p>
    <w:p w:rsidR="00E678CA" w:rsidRPr="003E1A1B" w:rsidRDefault="00E678CA" w:rsidP="003E1A1B">
      <w:pPr>
        <w:jc w:val="center"/>
        <w:rPr>
          <w:sz w:val="20"/>
          <w:szCs w:val="20"/>
        </w:rPr>
      </w:pPr>
      <w:r w:rsidRPr="003E1A1B">
        <w:rPr>
          <w:b/>
          <w:sz w:val="20"/>
          <w:szCs w:val="20"/>
        </w:rPr>
        <w:t>Rys 4.2.</w:t>
      </w:r>
      <w:r w:rsidRPr="003E1A1B">
        <w:rPr>
          <w:sz w:val="20"/>
          <w:szCs w:val="20"/>
        </w:rPr>
        <w:t xml:space="preserve"> Strona główna sklepu internetowego, urządzenie mobilne.</w:t>
      </w:r>
    </w:p>
    <w:p w:rsidR="00E678CA" w:rsidRPr="003E1A1B" w:rsidRDefault="00E678CA" w:rsidP="003E1A1B">
      <w:pPr>
        <w:jc w:val="center"/>
        <w:rPr>
          <w:sz w:val="20"/>
          <w:szCs w:val="20"/>
        </w:rPr>
      </w:pPr>
    </w:p>
    <w:p w:rsidR="00E678CA" w:rsidRDefault="00E678CA" w:rsidP="00E678CA">
      <w:pPr>
        <w:spacing w:line="360" w:lineRule="auto"/>
        <w:ind w:firstLine="284"/>
        <w:jc w:val="both"/>
      </w:pPr>
    </w:p>
    <w:p w:rsidR="00B3429F" w:rsidRDefault="00E678CA" w:rsidP="00B3429F">
      <w:pPr>
        <w:spacing w:line="360" w:lineRule="auto"/>
        <w:ind w:firstLine="284"/>
        <w:jc w:val="both"/>
      </w:pPr>
      <w:r>
        <w:t xml:space="preserve">Strona główna przedstawia górny pasek z logiem firmy, wyszukiwarką przedmiotów oraz opcją logowania. </w:t>
      </w:r>
      <w:r w:rsidR="00B3429F">
        <w:t>Aby wyszukać produkt, użytkownik musi znać jego nazwę lub początek po czym klika w przycisk znajdź. Funkcja pobiera wpisaną nazwę i przeszukuje cał</w:t>
      </w:r>
      <w:r w:rsidR="00034DA6">
        <w:t>ą</w:t>
      </w:r>
      <w:r w:rsidR="00B3429F">
        <w:t xml:space="preserve"> bazę w poszukiwaniu podobnych produktów. Jeżeli </w:t>
      </w:r>
      <w:r w:rsidR="00701984">
        <w:t>znajdzie odpowiedni wynik</w:t>
      </w:r>
      <w:r w:rsidR="00B3429F">
        <w:t xml:space="preserve">, to użytkownik </w:t>
      </w:r>
      <w:r w:rsidR="00B3429F">
        <w:lastRenderedPageBreak/>
        <w:t>zostanie przeniesiony na now</w:t>
      </w:r>
      <w:r w:rsidR="00034DA6">
        <w:t>ą</w:t>
      </w:r>
      <w:r w:rsidR="00B3429F">
        <w:t xml:space="preserve"> stron</w:t>
      </w:r>
      <w:r w:rsidR="00034DA6">
        <w:t>ę</w:t>
      </w:r>
      <w:r w:rsidR="00B3429F">
        <w:t xml:space="preserve"> (rys. 4.</w:t>
      </w:r>
      <w:r w:rsidR="004B26CC">
        <w:t>3</w:t>
      </w:r>
      <w:r w:rsidR="00B3429F">
        <w:t>)</w:t>
      </w:r>
      <w:r w:rsidR="00394F86">
        <w:t>, gdzie będzie miał do dyspozycji filtry związane z kategoriami</w:t>
      </w:r>
      <w:r w:rsidR="00BD62DA">
        <w:t>,</w:t>
      </w:r>
      <w:r w:rsidR="00394F86">
        <w:t xml:space="preserve"> aby łatwiej znaleźć </w:t>
      </w:r>
      <w:r w:rsidR="00034DA6">
        <w:t xml:space="preserve">odpowiedni </w:t>
      </w:r>
      <w:r w:rsidR="00394F86">
        <w:t xml:space="preserve">produkt. </w:t>
      </w:r>
      <w:r w:rsidR="00D60B59">
        <w:t>Rys. 4.4 przedstawia niedopasowanie nazwy do produktów przez system.</w:t>
      </w:r>
    </w:p>
    <w:p w:rsidR="004B26CC" w:rsidRDefault="004B26CC" w:rsidP="00195F3D">
      <w:pPr>
        <w:spacing w:line="360" w:lineRule="auto"/>
        <w:jc w:val="center"/>
      </w:pPr>
      <w:r>
        <w:rPr>
          <w:noProof/>
          <w:lang w:eastAsia="pl-PL"/>
        </w:rPr>
        <w:drawing>
          <wp:inline distT="0" distB="0" distL="0" distR="0">
            <wp:extent cx="4467600" cy="2095200"/>
            <wp:effectExtent l="0" t="0" r="0" b="0"/>
            <wp:docPr id="8" name="Obraz 8" descr="C:\Users\kwachu\Desktop\zdjecia do pracy\glow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a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67600" cy="2095200"/>
                    </a:xfrm>
                    <a:prstGeom prst="rect">
                      <a:avLst/>
                    </a:prstGeom>
                    <a:noFill/>
                    <a:ln>
                      <a:noFill/>
                    </a:ln>
                  </pic:spPr>
                </pic:pic>
              </a:graphicData>
            </a:graphic>
          </wp:inline>
        </w:drawing>
      </w:r>
    </w:p>
    <w:p w:rsidR="004B26CC" w:rsidRPr="003E1A1B" w:rsidRDefault="004B26CC" w:rsidP="003E1A1B">
      <w:pPr>
        <w:jc w:val="center"/>
        <w:rPr>
          <w:sz w:val="20"/>
          <w:szCs w:val="20"/>
        </w:rPr>
      </w:pPr>
      <w:r w:rsidRPr="003E1A1B">
        <w:rPr>
          <w:b/>
          <w:sz w:val="20"/>
          <w:szCs w:val="20"/>
        </w:rPr>
        <w:t>Rys. 4.3</w:t>
      </w:r>
      <w:r w:rsidR="00043466" w:rsidRPr="003E1A1B">
        <w:rPr>
          <w:b/>
          <w:sz w:val="20"/>
          <w:szCs w:val="20"/>
        </w:rPr>
        <w:t>.</w:t>
      </w:r>
      <w:r w:rsidRPr="003E1A1B">
        <w:rPr>
          <w:b/>
          <w:sz w:val="20"/>
          <w:szCs w:val="20"/>
        </w:rPr>
        <w:t xml:space="preserve"> </w:t>
      </w:r>
      <w:r w:rsidRPr="003E1A1B">
        <w:rPr>
          <w:sz w:val="20"/>
          <w:szCs w:val="20"/>
        </w:rPr>
        <w:t>Działanie wyszukiwarki przedmiotów</w:t>
      </w:r>
    </w:p>
    <w:p w:rsidR="004B26CC" w:rsidRPr="003E1A1B" w:rsidRDefault="004B26CC" w:rsidP="003E1A1B">
      <w:pPr>
        <w:jc w:val="center"/>
        <w:rPr>
          <w:sz w:val="20"/>
          <w:szCs w:val="20"/>
        </w:rPr>
      </w:pPr>
    </w:p>
    <w:p w:rsidR="008833F9" w:rsidRDefault="00900AEA" w:rsidP="00195F3D">
      <w:pPr>
        <w:spacing w:line="360" w:lineRule="auto"/>
        <w:jc w:val="center"/>
        <w:rPr>
          <w:b/>
        </w:rPr>
      </w:pPr>
      <w:r>
        <w:rPr>
          <w:b/>
          <w:noProof/>
          <w:lang w:eastAsia="pl-PL"/>
        </w:rPr>
        <w:drawing>
          <wp:inline distT="0" distB="0" distL="0" distR="0">
            <wp:extent cx="4467600" cy="2268000"/>
            <wp:effectExtent l="0" t="0" r="0" b="0"/>
            <wp:docPr id="11" name="Obraz 11" descr="C:\Users\kwachu\Desktop\zdjecia do pracy\glow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7600" cy="2268000"/>
                    </a:xfrm>
                    <a:prstGeom prst="rect">
                      <a:avLst/>
                    </a:prstGeom>
                    <a:noFill/>
                    <a:ln>
                      <a:noFill/>
                    </a:ln>
                  </pic:spPr>
                </pic:pic>
              </a:graphicData>
            </a:graphic>
          </wp:inline>
        </w:drawing>
      </w:r>
    </w:p>
    <w:p w:rsidR="00900AEA" w:rsidRPr="003E1A1B" w:rsidRDefault="00900AEA" w:rsidP="003E1A1B">
      <w:pPr>
        <w:jc w:val="center"/>
        <w:rPr>
          <w:sz w:val="20"/>
          <w:szCs w:val="20"/>
        </w:rPr>
      </w:pPr>
      <w:r w:rsidRPr="003E1A1B">
        <w:rPr>
          <w:b/>
          <w:sz w:val="20"/>
          <w:szCs w:val="20"/>
        </w:rPr>
        <w:t>Rys. 4.4</w:t>
      </w:r>
      <w:r w:rsidR="00043466" w:rsidRPr="003E1A1B">
        <w:rPr>
          <w:b/>
          <w:sz w:val="20"/>
          <w:szCs w:val="20"/>
        </w:rPr>
        <w:t>.</w:t>
      </w:r>
      <w:r w:rsidRPr="003E1A1B">
        <w:rPr>
          <w:b/>
          <w:sz w:val="20"/>
          <w:szCs w:val="20"/>
        </w:rPr>
        <w:t xml:space="preserve"> </w:t>
      </w:r>
      <w:r w:rsidRPr="003E1A1B">
        <w:rPr>
          <w:sz w:val="20"/>
          <w:szCs w:val="20"/>
        </w:rPr>
        <w:t>Brak wyników wyszukiwania</w:t>
      </w:r>
    </w:p>
    <w:p w:rsidR="00900AEA" w:rsidRPr="003E1A1B" w:rsidRDefault="00900AEA" w:rsidP="003E1A1B">
      <w:pPr>
        <w:jc w:val="center"/>
        <w:rPr>
          <w:sz w:val="20"/>
          <w:szCs w:val="20"/>
        </w:rPr>
      </w:pPr>
    </w:p>
    <w:p w:rsidR="00E678CA" w:rsidRDefault="007C28C4" w:rsidP="00E678CA">
      <w:pPr>
        <w:spacing w:line="360" w:lineRule="auto"/>
        <w:ind w:firstLine="284"/>
        <w:jc w:val="both"/>
      </w:pPr>
      <w:r>
        <w:t>Kolejny</w:t>
      </w:r>
      <w:r w:rsidR="00961A03">
        <w:t xml:space="preserve"> element na stronie głównej</w:t>
      </w:r>
      <w:r>
        <w:t xml:space="preserve"> to</w:t>
      </w:r>
      <w:r w:rsidR="00E678CA">
        <w:t>, dla urządzeń z rozdzielczością ekranu większą niż 992 px, menu nawigacyjne kategorii przedmiotów</w:t>
      </w:r>
      <w:r w:rsidR="00A2176A">
        <w:t>.</w:t>
      </w:r>
      <w:r w:rsidR="00E678CA">
        <w:t xml:space="preserve"> </w:t>
      </w:r>
      <w:r w:rsidR="00961A03">
        <w:t>Następne</w:t>
      </w:r>
      <w:r w:rsidR="00E678CA">
        <w:t xml:space="preserve"> miejsce zostało przeznaczone dla re</w:t>
      </w:r>
      <w:r w:rsidR="005212B2">
        <w:t xml:space="preserve">klam, które co kilka sekund </w:t>
      </w:r>
      <w:r w:rsidR="00E678CA">
        <w:t>zmieniają</w:t>
      </w:r>
      <w:r w:rsidR="005212B2">
        <w:t xml:space="preserve"> się</w:t>
      </w:r>
      <w:r w:rsidR="00E678CA">
        <w:t xml:space="preserve"> lub użytkownik sam może kliknąć następną lub poprzednią. Best Seller to funkcja wybierająca pięć przedmiotów</w:t>
      </w:r>
      <w:r w:rsidR="00E0028F">
        <w:t xml:space="preserve"> sprzedanych </w:t>
      </w:r>
      <w:r w:rsidR="00E678CA">
        <w:t>w</w:t>
      </w:r>
      <w:r w:rsidR="00FC20AC">
        <w:t> </w:t>
      </w:r>
      <w:r w:rsidR="00E678CA">
        <w:t xml:space="preserve">największych ilościach. Następne okienko </w:t>
      </w:r>
      <w:r w:rsidR="00E0028F">
        <w:t>odpowiada</w:t>
      </w:r>
      <w:r w:rsidR="00E678CA">
        <w:t xml:space="preserve"> za wyświetlanie dziewięciu przedmiotów, które uzyskały najlepszą średnią opini</w:t>
      </w:r>
      <w:r w:rsidR="005212B2">
        <w:t>i</w:t>
      </w:r>
      <w:r w:rsidR="00E678CA">
        <w:t xml:space="preserve"> zadowolonych klientów. Ostatnim ciekawym rozwiązaniem</w:t>
      </w:r>
      <w:r w:rsidR="00A2176A">
        <w:t>,</w:t>
      </w:r>
      <w:r w:rsidR="00E678CA">
        <w:t xml:space="preserve"> było dodanie produktów </w:t>
      </w:r>
      <w:r w:rsidR="005212B2">
        <w:t>mających</w:t>
      </w:r>
      <w:r w:rsidR="00E678CA">
        <w:t xml:space="preserve"> największą oglądalność. Wszystkie te funkcje działają w czasie rzeczywistym</w:t>
      </w:r>
      <w:r w:rsidR="005620CA">
        <w:t xml:space="preserve"> i są</w:t>
      </w:r>
      <w:r w:rsidR="00E678CA">
        <w:t xml:space="preserve"> zależne od użytkowników. Na samym końcu strony znajdują się odnośniki do pomocnych linków takich jak regulamin, kontakt,</w:t>
      </w:r>
      <w:r w:rsidR="00BF7A63">
        <w:t xml:space="preserve"> pomoc,</w:t>
      </w:r>
      <w:r w:rsidR="00E678CA">
        <w:t xml:space="preserve"> rejestracja itp. Dla urządzeń które mają rozdzielczość mniejszą niż 992, strona wygląda podobnie</w:t>
      </w:r>
      <w:r w:rsidR="00576286">
        <w:t>,</w:t>
      </w:r>
      <w:r w:rsidR="00E678CA">
        <w:t xml:space="preserve"> tylko pojawia się rozwijane menu</w:t>
      </w:r>
      <w:r w:rsidR="00A2176A">
        <w:t xml:space="preserve"> </w:t>
      </w:r>
      <w:r w:rsidR="00DC4C01">
        <w:t xml:space="preserve">oraz produkty polecane </w:t>
      </w:r>
      <w:r w:rsidR="00DC4C01">
        <w:lastRenderedPageBreak/>
        <w:t>i </w:t>
      </w:r>
      <w:r w:rsidR="00E678CA">
        <w:t>najczęściej oglądane są wyświetlane pojedynczo poprzez kliknięcie strzałką w lewo lub prawo.</w:t>
      </w:r>
    </w:p>
    <w:p w:rsidR="00E678CA" w:rsidRDefault="00E678CA" w:rsidP="00E678CA">
      <w:pPr>
        <w:spacing w:line="360" w:lineRule="auto"/>
        <w:ind w:firstLine="284"/>
        <w:jc w:val="both"/>
      </w:pPr>
      <w:r>
        <w:t>Kolejna strona przedstawia podkategorie danej kate</w:t>
      </w:r>
      <w:r w:rsidR="008A79D4">
        <w:t>gorii produktu. Sklep posiada 5 </w:t>
      </w:r>
      <w:r>
        <w:t>kategorii oraz łącznie 21 podkategorii, co daje d</w:t>
      </w:r>
      <w:r w:rsidR="00BE4897">
        <w:t>uży wybór przedmiotów</w:t>
      </w:r>
      <w:r w:rsidR="00923337">
        <w:t xml:space="preserve"> (rys 4.6)</w:t>
      </w:r>
      <w:r w:rsidR="00BE4897">
        <w:t>. Rys. 4.</w:t>
      </w:r>
      <w:r w:rsidR="00961A03">
        <w:t>5</w:t>
      </w:r>
      <w:r>
        <w:t xml:space="preserve"> przedstawia podkategorie dla „Laptopy i tablety”. </w:t>
      </w:r>
    </w:p>
    <w:p w:rsidR="00E678CA" w:rsidRDefault="00E678CA" w:rsidP="00195F3D">
      <w:pPr>
        <w:spacing w:line="360" w:lineRule="auto"/>
        <w:jc w:val="center"/>
      </w:pPr>
      <w:r>
        <w:rPr>
          <w:noProof/>
          <w:lang w:eastAsia="pl-PL"/>
        </w:rPr>
        <w:drawing>
          <wp:inline distT="0" distB="0" distL="0" distR="0">
            <wp:extent cx="4467600" cy="2340000"/>
            <wp:effectExtent l="0" t="0" r="0" b="0"/>
            <wp:docPr id="6" name="Obraz 6" descr="C:\Users\kwachu\Desktop\glow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glowne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7600" cy="2340000"/>
                    </a:xfrm>
                    <a:prstGeom prst="rect">
                      <a:avLst/>
                    </a:prstGeom>
                    <a:noFill/>
                    <a:ln>
                      <a:noFill/>
                    </a:ln>
                  </pic:spPr>
                </pic:pic>
              </a:graphicData>
            </a:graphic>
          </wp:inline>
        </w:drawing>
      </w:r>
    </w:p>
    <w:p w:rsidR="00E678CA" w:rsidRPr="003E1A1B" w:rsidRDefault="00E678CA" w:rsidP="003E1A1B">
      <w:pPr>
        <w:jc w:val="center"/>
        <w:rPr>
          <w:sz w:val="20"/>
        </w:rPr>
      </w:pPr>
      <w:r w:rsidRPr="003E1A1B">
        <w:rPr>
          <w:b/>
          <w:sz w:val="20"/>
        </w:rPr>
        <w:t>Rys. 4.</w:t>
      </w:r>
      <w:r w:rsidR="00961A03" w:rsidRPr="003E1A1B">
        <w:rPr>
          <w:b/>
          <w:sz w:val="20"/>
        </w:rPr>
        <w:t>5</w:t>
      </w:r>
      <w:r w:rsidR="00043466" w:rsidRPr="003E1A1B">
        <w:rPr>
          <w:b/>
          <w:sz w:val="20"/>
        </w:rPr>
        <w:t>.</w:t>
      </w:r>
      <w:r w:rsidRPr="003E1A1B">
        <w:rPr>
          <w:sz w:val="20"/>
        </w:rPr>
        <w:t xml:space="preserve"> Podkategorie dla kategorii o nazwie „Laptopy i tablety”</w:t>
      </w:r>
    </w:p>
    <w:p w:rsidR="00E678CA" w:rsidRDefault="00E678CA" w:rsidP="00E678CA">
      <w:pPr>
        <w:spacing w:line="360" w:lineRule="auto"/>
        <w:ind w:firstLine="284"/>
        <w:jc w:val="both"/>
      </w:pPr>
    </w:p>
    <w:p w:rsidR="00195F3D" w:rsidRDefault="00195F3D" w:rsidP="00195F3D">
      <w:pPr>
        <w:spacing w:line="360" w:lineRule="auto"/>
        <w:jc w:val="center"/>
      </w:pPr>
      <w:r>
        <w:object w:dxaOrig="11760" w:dyaOrig="6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75pt;height:197.25pt" o:ole="">
            <v:imagedata r:id="rId17" o:title=""/>
          </v:shape>
          <o:OLEObject Type="Embed" ProgID="Visio.Drawing.15" ShapeID="_x0000_i1025" DrawAspect="Content" ObjectID="_1640707249" r:id="rId18"/>
        </w:object>
      </w:r>
    </w:p>
    <w:p w:rsidR="00E678CA" w:rsidRDefault="00E678CA" w:rsidP="003E1A1B">
      <w:pPr>
        <w:jc w:val="center"/>
        <w:rPr>
          <w:sz w:val="20"/>
        </w:rPr>
      </w:pPr>
      <w:r w:rsidRPr="003E1A1B">
        <w:rPr>
          <w:b/>
          <w:sz w:val="20"/>
        </w:rPr>
        <w:t>Rys. 4.</w:t>
      </w:r>
      <w:r w:rsidR="00961A03" w:rsidRPr="003E1A1B">
        <w:rPr>
          <w:b/>
          <w:sz w:val="20"/>
        </w:rPr>
        <w:t>6</w:t>
      </w:r>
      <w:r w:rsidR="00043466" w:rsidRPr="003E1A1B">
        <w:rPr>
          <w:b/>
          <w:sz w:val="20"/>
        </w:rPr>
        <w:t>.</w:t>
      </w:r>
      <w:r w:rsidRPr="003E1A1B">
        <w:rPr>
          <w:sz w:val="20"/>
        </w:rPr>
        <w:t xml:space="preserve"> Klasyfikacja poszczególnych produktów ze względu na kategorie</w:t>
      </w:r>
    </w:p>
    <w:p w:rsidR="00DC78C8" w:rsidRPr="003E1A1B" w:rsidRDefault="00DC78C8" w:rsidP="003E1A1B">
      <w:pPr>
        <w:jc w:val="center"/>
        <w:rPr>
          <w:sz w:val="20"/>
        </w:rPr>
      </w:pPr>
    </w:p>
    <w:p w:rsidR="00E678CA" w:rsidRDefault="00E678CA" w:rsidP="00E678CA">
      <w:pPr>
        <w:spacing w:line="360" w:lineRule="auto"/>
        <w:ind w:firstLine="284"/>
        <w:jc w:val="both"/>
      </w:pPr>
      <w:r>
        <w:t>Po kliknięciu w odpowiednią podkategori</w:t>
      </w:r>
      <w:r w:rsidR="00034DA6">
        <w:t>ę</w:t>
      </w:r>
      <w:r>
        <w:t>, klient zostaje przeniesiony do nowej strony na której znajdują się odpowie</w:t>
      </w:r>
      <w:r w:rsidR="0076565C">
        <w:t>dnie produkty.</w:t>
      </w:r>
      <w:r w:rsidR="00442EF4">
        <w:t xml:space="preserve"> </w:t>
      </w:r>
      <w:r w:rsidR="0076565C">
        <w:t>Na rys. 4.7 wybrano podkategori</w:t>
      </w:r>
      <w:r w:rsidR="00034DA6">
        <w:t>ę</w:t>
      </w:r>
      <w:r w:rsidR="0076565C">
        <w:t xml:space="preserve"> laptopy</w:t>
      </w:r>
      <w:r>
        <w:t xml:space="preserve">. Użytkownik ma do dyspozycji filtry szczegółowe oraz filtry sortujące. </w:t>
      </w:r>
    </w:p>
    <w:p w:rsidR="00E33C74" w:rsidRDefault="000E799E" w:rsidP="00195F3D">
      <w:pPr>
        <w:spacing w:line="360" w:lineRule="auto"/>
        <w:jc w:val="center"/>
      </w:pPr>
      <w:r>
        <w:rPr>
          <w:noProof/>
          <w:lang w:eastAsia="pl-PL"/>
        </w:rPr>
        <w:lastRenderedPageBreak/>
        <w:drawing>
          <wp:inline distT="0" distB="0" distL="0" distR="0">
            <wp:extent cx="4467600" cy="2426400"/>
            <wp:effectExtent l="0" t="0" r="0" b="0"/>
            <wp:docPr id="9" name="Obraz 9" descr="C:\Users\kwachu\Desktop\zdjecia do pracy\glow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67600" cy="2426400"/>
                    </a:xfrm>
                    <a:prstGeom prst="rect">
                      <a:avLst/>
                    </a:prstGeom>
                    <a:noFill/>
                    <a:ln>
                      <a:noFill/>
                    </a:ln>
                  </pic:spPr>
                </pic:pic>
              </a:graphicData>
            </a:graphic>
          </wp:inline>
        </w:drawing>
      </w:r>
    </w:p>
    <w:p w:rsidR="000E799E" w:rsidRPr="003E1A1B" w:rsidRDefault="000E799E" w:rsidP="003E1A1B">
      <w:pPr>
        <w:jc w:val="center"/>
        <w:rPr>
          <w:sz w:val="20"/>
        </w:rPr>
      </w:pPr>
      <w:r w:rsidRPr="003E1A1B">
        <w:rPr>
          <w:b/>
          <w:sz w:val="20"/>
        </w:rPr>
        <w:t>Rys. 4.</w:t>
      </w:r>
      <w:r w:rsidR="00961A03" w:rsidRPr="003E1A1B">
        <w:rPr>
          <w:b/>
          <w:sz w:val="20"/>
        </w:rPr>
        <w:t>7</w:t>
      </w:r>
      <w:r w:rsidR="00043466" w:rsidRPr="003E1A1B">
        <w:rPr>
          <w:b/>
          <w:sz w:val="20"/>
        </w:rPr>
        <w:t>.</w:t>
      </w:r>
      <w:r w:rsidRPr="003E1A1B">
        <w:rPr>
          <w:sz w:val="20"/>
        </w:rPr>
        <w:t xml:space="preserve"> Lista produktów podkategorii laptopy</w:t>
      </w:r>
    </w:p>
    <w:p w:rsidR="000E799E" w:rsidRDefault="000E799E" w:rsidP="003E1A1B">
      <w:pPr>
        <w:jc w:val="center"/>
        <w:rPr>
          <w:sz w:val="20"/>
        </w:rPr>
      </w:pPr>
      <w:r w:rsidRPr="003E1A1B">
        <w:rPr>
          <w:sz w:val="20"/>
        </w:rPr>
        <w:t>Źródło: opracowanie własne</w:t>
      </w:r>
    </w:p>
    <w:p w:rsidR="003E1A1B" w:rsidRPr="003E1A1B" w:rsidRDefault="003E1A1B" w:rsidP="003E1A1B">
      <w:pPr>
        <w:jc w:val="center"/>
        <w:rPr>
          <w:sz w:val="20"/>
        </w:rPr>
      </w:pPr>
    </w:p>
    <w:p w:rsidR="00E678CA" w:rsidRPr="00BE4897" w:rsidRDefault="00E678CA" w:rsidP="00E678CA">
      <w:pPr>
        <w:spacing w:line="360" w:lineRule="auto"/>
        <w:ind w:firstLine="284"/>
        <w:jc w:val="both"/>
      </w:pPr>
      <w:r w:rsidRPr="00BE4897">
        <w:t>System filtrów szczegółowych znajduj</w:t>
      </w:r>
      <w:r w:rsidR="00034DA6">
        <w:t>e</w:t>
      </w:r>
      <w:r w:rsidRPr="00BE4897">
        <w:t xml:space="preserve"> się po lewej stronie na rys. 4.</w:t>
      </w:r>
      <w:r w:rsidR="00961A03">
        <w:t>7</w:t>
      </w:r>
      <w:r w:rsidRPr="00BE4897">
        <w:t xml:space="preserve"> oraz jest zautomatyzowany, co pozwala na szybkie dodawanie bądź usuwanie filtrów z panelu administratora. Każdy przedmiot w bazie danych posiada kolumny o nazwach </w:t>
      </w:r>
      <w:r w:rsidRPr="008B3E57">
        <w:rPr>
          <w:i/>
        </w:rPr>
        <w:t>parametr_1</w:t>
      </w:r>
      <w:r w:rsidRPr="00BE4897">
        <w:t xml:space="preserve"> do </w:t>
      </w:r>
      <w:r w:rsidRPr="008B3E57">
        <w:rPr>
          <w:i/>
        </w:rPr>
        <w:t>parametr_9</w:t>
      </w:r>
      <w:r w:rsidRPr="00BE4897">
        <w:t xml:space="preserve">. Dodatkowo w bazie znajduje się tabela o nazwie </w:t>
      </w:r>
      <w:r w:rsidRPr="008B3E57">
        <w:rPr>
          <w:i/>
        </w:rPr>
        <w:t>nazwy_filtrów</w:t>
      </w:r>
      <w:r w:rsidR="00576286" w:rsidRPr="00BE4897">
        <w:t>,</w:t>
      </w:r>
      <w:r w:rsidRPr="00BE4897">
        <w:t xml:space="preserve"> w której dla każdej kategorii i dla każdego parametru znajdują się nazwy główne np. dla laptopów</w:t>
      </w:r>
      <w:r w:rsidR="00BE4897">
        <w:t>,</w:t>
      </w:r>
      <w:r w:rsidRPr="00BE4897">
        <w:t xml:space="preserve"> </w:t>
      </w:r>
      <w:r w:rsidRPr="008B3E57">
        <w:rPr>
          <w:i/>
        </w:rPr>
        <w:t>parametr_2</w:t>
      </w:r>
      <w:r w:rsidRPr="00BE4897">
        <w:t xml:space="preserve"> odpowiada nazwie </w:t>
      </w:r>
      <w:r w:rsidRPr="008B3E57">
        <w:rPr>
          <w:i/>
        </w:rPr>
        <w:t>System operacyjny</w:t>
      </w:r>
      <w:r w:rsidRPr="00BE4897">
        <w:t xml:space="preserve"> z tabeli </w:t>
      </w:r>
      <w:r w:rsidRPr="008B3E57">
        <w:rPr>
          <w:i/>
        </w:rPr>
        <w:t>nazwy_filtrów</w:t>
      </w:r>
      <w:r w:rsidRPr="00BE4897">
        <w:t xml:space="preserve"> z kolumny </w:t>
      </w:r>
      <w:r w:rsidRPr="008B3E57">
        <w:rPr>
          <w:i/>
        </w:rPr>
        <w:t>p2</w:t>
      </w:r>
      <w:r w:rsidRPr="00BE4897">
        <w:t>. Natomiast wszystkie dostępne parametry, dla danej kategor</w:t>
      </w:r>
      <w:r w:rsidR="00311EEC">
        <w:t>ii produktu, są przechowywane w </w:t>
      </w:r>
      <w:r w:rsidRPr="00BE4897">
        <w:t>tabeli filtry. Reasumując, każdy produkt może posiadać maksymalnie 9 filtrów</w:t>
      </w:r>
      <w:r w:rsidR="008B3E57">
        <w:t>,</w:t>
      </w:r>
      <w:r w:rsidRPr="00BE4897">
        <w:t xml:space="preserve"> jeżeli do głównej kategorii produktu zostały przypisane specjalne nazwy oraz ich parametry. </w:t>
      </w:r>
    </w:p>
    <w:p w:rsidR="00E678CA" w:rsidRDefault="00E678CA" w:rsidP="00E678CA">
      <w:pPr>
        <w:spacing w:line="360" w:lineRule="auto"/>
        <w:ind w:firstLine="284"/>
        <w:jc w:val="both"/>
      </w:pPr>
      <w:r w:rsidRPr="00BE4897">
        <w:t>System filtrów sortujących z rys. 4.</w:t>
      </w:r>
      <w:r w:rsidR="00961A03">
        <w:t>8</w:t>
      </w:r>
      <w:r w:rsidR="006267F6">
        <w:t>,</w:t>
      </w:r>
      <w:r w:rsidR="00442EF4">
        <w:t xml:space="preserve"> </w:t>
      </w:r>
      <w:r w:rsidRPr="00BE4897">
        <w:t>pozwala użytkownikowi w łatwy sposób posortować produkty według własnych potrzeb takich jak: popularność, cena od najniższej, cena od najwyższej i ocena od najlepszej. Sortowanie według popularności korzysta z ilości wyświetleń danego produktu</w:t>
      </w:r>
      <w:r w:rsidR="00576286" w:rsidRPr="00BE4897">
        <w:t>,</w:t>
      </w:r>
      <w:r w:rsidRPr="00BE4897">
        <w:t xml:space="preserve"> natomiast ocena od najlepszej pobiera średnią z ocen dodawanych przez zalogowanych klientów.</w:t>
      </w:r>
    </w:p>
    <w:p w:rsidR="0053389A" w:rsidRDefault="0053389A" w:rsidP="00195F3D">
      <w:pPr>
        <w:spacing w:line="360" w:lineRule="auto"/>
        <w:jc w:val="center"/>
      </w:pPr>
      <w:r>
        <w:rPr>
          <w:noProof/>
          <w:lang w:eastAsia="pl-PL"/>
        </w:rPr>
        <w:drawing>
          <wp:inline distT="0" distB="0" distL="0" distR="0">
            <wp:extent cx="2889849" cy="1833894"/>
            <wp:effectExtent l="0" t="0" r="0" b="0"/>
            <wp:docPr id="10" name="Obraz 10" descr="C:\Users\kwachu\Desktop\zdjecia do pracy\glow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1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02215" cy="1841741"/>
                    </a:xfrm>
                    <a:prstGeom prst="rect">
                      <a:avLst/>
                    </a:prstGeom>
                    <a:noFill/>
                    <a:ln>
                      <a:noFill/>
                    </a:ln>
                  </pic:spPr>
                </pic:pic>
              </a:graphicData>
            </a:graphic>
          </wp:inline>
        </w:drawing>
      </w:r>
    </w:p>
    <w:p w:rsidR="0053389A" w:rsidRPr="003E1A1B" w:rsidRDefault="0053389A" w:rsidP="003E1A1B">
      <w:pPr>
        <w:jc w:val="center"/>
        <w:rPr>
          <w:sz w:val="20"/>
        </w:rPr>
      </w:pPr>
      <w:r w:rsidRPr="003E1A1B">
        <w:rPr>
          <w:b/>
          <w:sz w:val="20"/>
        </w:rPr>
        <w:t>Rys. 4.</w:t>
      </w:r>
      <w:r w:rsidR="00961A03" w:rsidRPr="003E1A1B">
        <w:rPr>
          <w:b/>
          <w:sz w:val="20"/>
        </w:rPr>
        <w:t>8</w:t>
      </w:r>
      <w:r w:rsidR="00043466" w:rsidRPr="003E1A1B">
        <w:rPr>
          <w:b/>
          <w:sz w:val="20"/>
        </w:rPr>
        <w:t>.</w:t>
      </w:r>
      <w:r w:rsidRPr="003E1A1B">
        <w:rPr>
          <w:b/>
          <w:sz w:val="20"/>
        </w:rPr>
        <w:t xml:space="preserve"> </w:t>
      </w:r>
      <w:r w:rsidRPr="003E1A1B">
        <w:rPr>
          <w:sz w:val="20"/>
        </w:rPr>
        <w:t>Sortowanie listy produktów</w:t>
      </w:r>
    </w:p>
    <w:p w:rsidR="003E1A1B" w:rsidRPr="003E1A1B" w:rsidRDefault="006267F6" w:rsidP="003E1A1B">
      <w:pPr>
        <w:jc w:val="center"/>
        <w:rPr>
          <w:sz w:val="20"/>
        </w:rPr>
      </w:pPr>
      <w:r w:rsidRPr="003E1A1B">
        <w:rPr>
          <w:sz w:val="20"/>
        </w:rPr>
        <w:t>Źródło: opracowanie własne</w:t>
      </w:r>
    </w:p>
    <w:p w:rsidR="00E678CA" w:rsidRDefault="00E678CA" w:rsidP="00E678CA">
      <w:pPr>
        <w:spacing w:line="360" w:lineRule="auto"/>
        <w:ind w:firstLine="284"/>
        <w:jc w:val="both"/>
      </w:pPr>
      <w:r w:rsidRPr="00BE4897">
        <w:lastRenderedPageBreak/>
        <w:t>Następna strona, któr</w:t>
      </w:r>
      <w:r w:rsidR="00326342">
        <w:t>ą</w:t>
      </w:r>
      <w:r w:rsidRPr="00BE4897">
        <w:t xml:space="preserve"> włącza się poprzez kliknięcie w dany produkt, przedstawia cały opis danego przedmiotu tj. cena, ilość w magazynie, opis, specyfikacja i opinie. Podstrona</w:t>
      </w:r>
      <w:r>
        <w:t xml:space="preserve"> </w:t>
      </w:r>
      <w:r>
        <w:rPr>
          <w:i/>
        </w:rPr>
        <w:t>select.php</w:t>
      </w:r>
      <w:r>
        <w:t xml:space="preserve"> działa na zasadzie pobierania z URL odpowiedniej wartości ID przedmiotu, po czym pobiera odpowiednie dane z bazy danych, które następnie zostają wyświetlone. Jeżeli wartość ID nie występuje w bazie, strona poinformuje użytkownika odpowiednim komunikatem. Całość została przedstawiona na rys. 4.</w:t>
      </w:r>
      <w:r w:rsidR="00961A03">
        <w:t>9</w:t>
      </w:r>
      <w:r>
        <w:t xml:space="preserve">. </w:t>
      </w:r>
    </w:p>
    <w:p w:rsidR="00E678CA" w:rsidRDefault="00E678CA" w:rsidP="00195F3D">
      <w:pPr>
        <w:spacing w:line="360" w:lineRule="auto"/>
        <w:jc w:val="center"/>
      </w:pPr>
      <w:r>
        <w:rPr>
          <w:noProof/>
          <w:lang w:eastAsia="pl-PL"/>
        </w:rPr>
        <w:drawing>
          <wp:inline distT="0" distB="0" distL="0" distR="0">
            <wp:extent cx="5183679" cy="4114800"/>
            <wp:effectExtent l="0" t="0" r="0" b="0"/>
            <wp:docPr id="1" name="Obraz 1" descr="C:\Users\kwachu\Desktop\glow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glowne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87600" cy="4117913"/>
                    </a:xfrm>
                    <a:prstGeom prst="rect">
                      <a:avLst/>
                    </a:prstGeom>
                    <a:noFill/>
                    <a:ln>
                      <a:noFill/>
                    </a:ln>
                  </pic:spPr>
                </pic:pic>
              </a:graphicData>
            </a:graphic>
          </wp:inline>
        </w:drawing>
      </w:r>
    </w:p>
    <w:p w:rsidR="00E678CA" w:rsidRPr="003E1A1B" w:rsidRDefault="00E678CA" w:rsidP="003E1A1B">
      <w:pPr>
        <w:jc w:val="center"/>
        <w:rPr>
          <w:sz w:val="20"/>
        </w:rPr>
      </w:pPr>
      <w:r w:rsidRPr="003E1A1B">
        <w:rPr>
          <w:b/>
          <w:sz w:val="20"/>
        </w:rPr>
        <w:t>Rys 4.</w:t>
      </w:r>
      <w:r w:rsidR="00961A03" w:rsidRPr="003E1A1B">
        <w:rPr>
          <w:b/>
          <w:sz w:val="20"/>
        </w:rPr>
        <w:t>9</w:t>
      </w:r>
      <w:r w:rsidR="00043466" w:rsidRPr="003E1A1B">
        <w:rPr>
          <w:b/>
          <w:sz w:val="20"/>
        </w:rPr>
        <w:t>.</w:t>
      </w:r>
      <w:r w:rsidRPr="003E1A1B">
        <w:rPr>
          <w:b/>
          <w:sz w:val="20"/>
        </w:rPr>
        <w:t xml:space="preserve"> </w:t>
      </w:r>
      <w:r w:rsidRPr="003E1A1B">
        <w:rPr>
          <w:sz w:val="20"/>
        </w:rPr>
        <w:t>Strona select.php przedstawiająca informacje o poszczególnym produkcie</w:t>
      </w:r>
    </w:p>
    <w:p w:rsidR="00E678CA" w:rsidRPr="003E1A1B" w:rsidRDefault="00E678CA" w:rsidP="003E1A1B">
      <w:pPr>
        <w:jc w:val="center"/>
        <w:rPr>
          <w:sz w:val="20"/>
        </w:rPr>
      </w:pPr>
      <w:r w:rsidRPr="003E1A1B">
        <w:rPr>
          <w:sz w:val="20"/>
        </w:rPr>
        <w:t>Źródło: opracowanie własne</w:t>
      </w:r>
    </w:p>
    <w:p w:rsidR="00E678CA" w:rsidRDefault="00E678CA" w:rsidP="00E678CA">
      <w:pPr>
        <w:spacing w:line="360" w:lineRule="auto"/>
        <w:ind w:firstLine="284"/>
        <w:jc w:val="both"/>
      </w:pPr>
      <w:r>
        <w:t xml:space="preserve">Każdy zalogowany klient może dodać po jednej opinii dla każdego przedmiotu oraz </w:t>
      </w:r>
      <w:r w:rsidR="00326342">
        <w:t xml:space="preserve">wystawiać </w:t>
      </w:r>
      <w:r>
        <w:t>pozytywne lub negatywne oceny dla poszczególnych komentarzy. Rys. 4.</w:t>
      </w:r>
      <w:r w:rsidR="00961A03">
        <w:t>10</w:t>
      </w:r>
      <w:r>
        <w:t xml:space="preserve"> przedstawia panel dodawania opinii. Ocena waha się od 1 do 6. Należy podać imię komentującego oraz minimum 10 znaków </w:t>
      </w:r>
      <w:r w:rsidR="006C395A">
        <w:t>opinii</w:t>
      </w:r>
      <w:r>
        <w:t>. Komentarze</w:t>
      </w:r>
      <w:r w:rsidR="003D5A81">
        <w:t>,</w:t>
      </w:r>
      <w:r>
        <w:t xml:space="preserve"> które są niezgodne z regulaminem, są usuwane przez pracownika. Rys. 4.</w:t>
      </w:r>
      <w:r w:rsidR="004B26CC">
        <w:t>1</w:t>
      </w:r>
      <w:r w:rsidR="00961A03">
        <w:t>1</w:t>
      </w:r>
      <w:r>
        <w:t xml:space="preserve"> prezentuje pomyślnie dodaną opini</w:t>
      </w:r>
      <w:r w:rsidR="00326342">
        <w:t>ę</w:t>
      </w:r>
      <w:r w:rsidR="00B141B1">
        <w:t>, pozytywną ocenę komentarza oraz</w:t>
      </w:r>
      <w:r>
        <w:t xml:space="preserve"> brak możliwości dodania</w:t>
      </w:r>
      <w:r w:rsidR="00B141B1">
        <w:t xml:space="preserve"> kolejnego komentarza</w:t>
      </w:r>
      <w:r>
        <w:t>. Klient może sortować komentarze w zależności od oceny np. Wszystkie komentarze z oceną 5 produktu.</w:t>
      </w:r>
    </w:p>
    <w:p w:rsidR="00E678CA" w:rsidRDefault="00E678CA" w:rsidP="00195F3D">
      <w:pPr>
        <w:spacing w:line="360" w:lineRule="auto"/>
        <w:jc w:val="center"/>
      </w:pPr>
      <w:r>
        <w:rPr>
          <w:noProof/>
          <w:lang w:eastAsia="pl-PL"/>
        </w:rPr>
        <w:lastRenderedPageBreak/>
        <w:drawing>
          <wp:inline distT="0" distB="0" distL="0" distR="0">
            <wp:extent cx="4468633" cy="2299647"/>
            <wp:effectExtent l="0" t="0" r="0" b="0"/>
            <wp:docPr id="3" name="Obraz 3" descr="C:\Users\kwachu\Desktop\glow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72045" cy="2301403"/>
                    </a:xfrm>
                    <a:prstGeom prst="rect">
                      <a:avLst/>
                    </a:prstGeom>
                    <a:noFill/>
                    <a:ln>
                      <a:noFill/>
                    </a:ln>
                  </pic:spPr>
                </pic:pic>
              </a:graphicData>
            </a:graphic>
          </wp:inline>
        </w:drawing>
      </w:r>
    </w:p>
    <w:p w:rsidR="00E678CA" w:rsidRPr="00E75525" w:rsidRDefault="00E678CA" w:rsidP="00E75525">
      <w:pPr>
        <w:jc w:val="center"/>
        <w:rPr>
          <w:sz w:val="20"/>
        </w:rPr>
      </w:pPr>
      <w:r w:rsidRPr="00E75525">
        <w:rPr>
          <w:b/>
          <w:sz w:val="20"/>
        </w:rPr>
        <w:t>Rys. 4.</w:t>
      </w:r>
      <w:r w:rsidR="00961A03" w:rsidRPr="00E75525">
        <w:rPr>
          <w:b/>
          <w:sz w:val="20"/>
        </w:rPr>
        <w:t>10</w:t>
      </w:r>
      <w:r w:rsidR="00043466" w:rsidRPr="00E75525">
        <w:rPr>
          <w:b/>
          <w:sz w:val="20"/>
        </w:rPr>
        <w:t>.</w:t>
      </w:r>
      <w:r w:rsidRPr="00E75525">
        <w:rPr>
          <w:b/>
          <w:sz w:val="20"/>
        </w:rPr>
        <w:t xml:space="preserve"> </w:t>
      </w:r>
      <w:r w:rsidRPr="00E75525">
        <w:rPr>
          <w:sz w:val="20"/>
        </w:rPr>
        <w:t>Panel dodawania opinii</w:t>
      </w:r>
    </w:p>
    <w:p w:rsidR="00E678CA" w:rsidRPr="00E75525" w:rsidRDefault="00E678CA" w:rsidP="00E75525">
      <w:pPr>
        <w:jc w:val="center"/>
        <w:rPr>
          <w:sz w:val="20"/>
        </w:rPr>
      </w:pPr>
      <w:r w:rsidRPr="00E75525">
        <w:rPr>
          <w:sz w:val="20"/>
        </w:rPr>
        <w:t>Źródło: opracowanie własne</w:t>
      </w:r>
    </w:p>
    <w:p w:rsidR="00E678CA" w:rsidRDefault="00E678CA" w:rsidP="00195F3D">
      <w:pPr>
        <w:spacing w:line="360" w:lineRule="auto"/>
        <w:jc w:val="center"/>
      </w:pPr>
      <w:r>
        <w:rPr>
          <w:noProof/>
          <w:lang w:eastAsia="pl-PL"/>
        </w:rPr>
        <w:drawing>
          <wp:inline distT="0" distB="0" distL="0" distR="0">
            <wp:extent cx="4467600" cy="2332800"/>
            <wp:effectExtent l="0" t="0" r="0" b="0"/>
            <wp:docPr id="7" name="Obraz 7" descr="C:\Users\kwachu\Desktop\glow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67600" cy="2332800"/>
                    </a:xfrm>
                    <a:prstGeom prst="rect">
                      <a:avLst/>
                    </a:prstGeom>
                    <a:noFill/>
                    <a:ln>
                      <a:noFill/>
                    </a:ln>
                  </pic:spPr>
                </pic:pic>
              </a:graphicData>
            </a:graphic>
          </wp:inline>
        </w:drawing>
      </w:r>
    </w:p>
    <w:p w:rsidR="00E678CA" w:rsidRPr="00E75525" w:rsidRDefault="00E678CA" w:rsidP="00E75525">
      <w:pPr>
        <w:jc w:val="center"/>
        <w:rPr>
          <w:sz w:val="20"/>
        </w:rPr>
      </w:pPr>
      <w:r w:rsidRPr="00E75525">
        <w:rPr>
          <w:b/>
          <w:sz w:val="20"/>
        </w:rPr>
        <w:t>Rys. 4.</w:t>
      </w:r>
      <w:r w:rsidR="004B26CC" w:rsidRPr="00E75525">
        <w:rPr>
          <w:b/>
          <w:sz w:val="20"/>
        </w:rPr>
        <w:t>1</w:t>
      </w:r>
      <w:r w:rsidR="00961A03" w:rsidRPr="00E75525">
        <w:rPr>
          <w:b/>
          <w:sz w:val="20"/>
        </w:rPr>
        <w:t>1</w:t>
      </w:r>
      <w:r w:rsidR="00043466" w:rsidRPr="00E75525">
        <w:rPr>
          <w:b/>
          <w:sz w:val="20"/>
        </w:rPr>
        <w:t>.</w:t>
      </w:r>
      <w:r w:rsidRPr="00E75525">
        <w:rPr>
          <w:b/>
          <w:sz w:val="20"/>
        </w:rPr>
        <w:t xml:space="preserve"> </w:t>
      </w:r>
      <w:r w:rsidRPr="00E75525">
        <w:rPr>
          <w:sz w:val="20"/>
        </w:rPr>
        <w:t>Opinia dla produktu</w:t>
      </w:r>
    </w:p>
    <w:p w:rsidR="00E678CA" w:rsidRPr="00E75525" w:rsidRDefault="00E678CA" w:rsidP="00E75525">
      <w:pPr>
        <w:jc w:val="center"/>
        <w:rPr>
          <w:sz w:val="20"/>
        </w:rPr>
      </w:pPr>
      <w:r w:rsidRPr="00E75525">
        <w:rPr>
          <w:sz w:val="20"/>
        </w:rPr>
        <w:t>Źródło: opracowanie własne</w:t>
      </w:r>
    </w:p>
    <w:p w:rsidR="00E678CA" w:rsidRPr="00E678CA" w:rsidRDefault="00E678CA" w:rsidP="0015458B">
      <w:pPr>
        <w:spacing w:line="360" w:lineRule="auto"/>
        <w:jc w:val="both"/>
      </w:pPr>
    </w:p>
    <w:p w:rsidR="00524D04" w:rsidRDefault="0073185C" w:rsidP="00524D04">
      <w:pPr>
        <w:pStyle w:val="Nagwek3"/>
        <w:rPr>
          <w:color w:val="000000" w:themeColor="text1"/>
        </w:rPr>
      </w:pPr>
      <w:bookmarkStart w:id="30" w:name="_Toc29303884"/>
      <w:r>
        <w:rPr>
          <w:color w:val="000000" w:themeColor="text1"/>
        </w:rPr>
        <w:t xml:space="preserve">Rejestracja, </w:t>
      </w:r>
      <w:r w:rsidR="00524D04" w:rsidRPr="00C57843">
        <w:rPr>
          <w:color w:val="000000" w:themeColor="text1"/>
        </w:rPr>
        <w:t>logowanie</w:t>
      </w:r>
      <w:bookmarkEnd w:id="30"/>
      <w:r>
        <w:rPr>
          <w:color w:val="000000" w:themeColor="text1"/>
        </w:rPr>
        <w:t xml:space="preserve"> oraz przypominanie hasła</w:t>
      </w:r>
    </w:p>
    <w:p w:rsidR="00C139E3" w:rsidRDefault="00D23DC8" w:rsidP="00C139E3">
      <w:pPr>
        <w:spacing w:line="360" w:lineRule="auto"/>
        <w:ind w:firstLine="284"/>
        <w:jc w:val="both"/>
      </w:pPr>
      <w:r>
        <w:t>Każdy klient, który chce kupić produkt, musi utworzyć własne konto. Jest to niezbędne do poprawnego przeprowadzenia zamówienia.</w:t>
      </w:r>
      <w:r w:rsidR="000C53B4">
        <w:t xml:space="preserve"> Logowanie oraz rejestracja jest chronione przez reCAPTACH, który chroni system przez nadmiernym</w:t>
      </w:r>
      <w:r w:rsidR="000C53B4" w:rsidRPr="0074673A">
        <w:t xml:space="preserve"> spamem</w:t>
      </w:r>
      <w:r w:rsidR="000C53B4">
        <w:t>.</w:t>
      </w:r>
      <w:r>
        <w:t xml:space="preserve"> </w:t>
      </w:r>
      <w:r w:rsidR="000C53B4">
        <w:t xml:space="preserve">Rejestracja wymaga podania kolejno, login, </w:t>
      </w:r>
      <w:r w:rsidR="00357943">
        <w:t>imię</w:t>
      </w:r>
      <w:r w:rsidR="000C53B4">
        <w:t>, nazwisko, płci, e-mail, dwa razy hasło oraz zaakceptować regulamin</w:t>
      </w:r>
      <w:r w:rsidR="00A01725">
        <w:t xml:space="preserve"> (rys. 4.12)</w:t>
      </w:r>
      <w:r w:rsidR="000C53B4">
        <w:t xml:space="preserve">. </w:t>
      </w:r>
      <w:r w:rsidR="00357943">
        <w:t>Jeżeli wszystko zostało wpisane poprawnie, na podany e-mail zostanie wysłana automatyczn</w:t>
      </w:r>
      <w:r w:rsidR="00026CB4">
        <w:t>ie</w:t>
      </w:r>
      <w:r w:rsidR="00357943">
        <w:t xml:space="preserve"> wiadomość z wygenerowanym linkiem do aktywacji konta</w:t>
      </w:r>
      <w:r w:rsidR="00AE49EF">
        <w:t xml:space="preserve"> oraz dane zostaną wprowadzone do bazy</w:t>
      </w:r>
      <w:r w:rsidR="00357943">
        <w:t xml:space="preserve">. </w:t>
      </w:r>
      <w:r w:rsidR="00AE49EF">
        <w:t>Hasło w bazie jest szyfrowane za pomocą algorytmu bcrypt, dlatego też kolumna w tablicy musi mieć możliwość wpisania minimum 60 znaków. W </w:t>
      </w:r>
      <w:r w:rsidR="00123908">
        <w:t>przypadku błędnego wpisania danych, system poinformuje</w:t>
      </w:r>
      <w:r w:rsidR="00043466">
        <w:t>,</w:t>
      </w:r>
      <w:r w:rsidR="00123908">
        <w:t xml:space="preserve"> co zostało źle zrobione</w:t>
      </w:r>
      <w:r w:rsidR="00704CB2">
        <w:t>, zachowując przy tym wcześniejsze dane.</w:t>
      </w:r>
      <w:r w:rsidR="002F7F88">
        <w:t xml:space="preserve"> Użytkownik</w:t>
      </w:r>
      <w:r w:rsidR="00026CB4">
        <w:t>,</w:t>
      </w:r>
      <w:r w:rsidR="002F7F88">
        <w:t xml:space="preserve"> który nie aktywuje swojego konta, nie będzie miał do niego dostę</w:t>
      </w:r>
      <w:r w:rsidR="00A01725">
        <w:t>pu.</w:t>
      </w:r>
    </w:p>
    <w:p w:rsidR="000D54BB" w:rsidRDefault="00E511FC" w:rsidP="00195F3D">
      <w:pPr>
        <w:spacing w:line="360" w:lineRule="auto"/>
        <w:jc w:val="center"/>
      </w:pPr>
      <w:r>
        <w:rPr>
          <w:noProof/>
          <w:lang w:eastAsia="pl-PL"/>
        </w:rPr>
        <w:lastRenderedPageBreak/>
        <w:drawing>
          <wp:inline distT="0" distB="0" distL="0" distR="0">
            <wp:extent cx="4467600" cy="2145600"/>
            <wp:effectExtent l="0" t="0" r="0" b="0"/>
            <wp:docPr id="13" name="Obraz 13" descr="C:\Users\kwachu\Desktop\zdjecia do pracy\logow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logowani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7600" cy="2145600"/>
                    </a:xfrm>
                    <a:prstGeom prst="rect">
                      <a:avLst/>
                    </a:prstGeom>
                    <a:noFill/>
                    <a:ln>
                      <a:noFill/>
                    </a:ln>
                  </pic:spPr>
                </pic:pic>
              </a:graphicData>
            </a:graphic>
          </wp:inline>
        </w:drawing>
      </w:r>
    </w:p>
    <w:p w:rsidR="000D54BB" w:rsidRPr="00E75525" w:rsidRDefault="000D54BB" w:rsidP="00E75525">
      <w:pPr>
        <w:jc w:val="center"/>
        <w:rPr>
          <w:sz w:val="20"/>
        </w:rPr>
      </w:pPr>
      <w:r w:rsidRPr="00E75525">
        <w:rPr>
          <w:b/>
          <w:sz w:val="20"/>
        </w:rPr>
        <w:t>Rys. 4.12.</w:t>
      </w:r>
      <w:r w:rsidRPr="00E75525">
        <w:rPr>
          <w:sz w:val="20"/>
        </w:rPr>
        <w:t xml:space="preserve"> Formularz rejestracji nowego użytkownika</w:t>
      </w:r>
    </w:p>
    <w:p w:rsidR="0037440F" w:rsidRPr="00E75525" w:rsidRDefault="0037440F" w:rsidP="00E75525">
      <w:pPr>
        <w:jc w:val="center"/>
        <w:rPr>
          <w:sz w:val="20"/>
        </w:rPr>
      </w:pPr>
      <w:r w:rsidRPr="00E75525">
        <w:rPr>
          <w:sz w:val="20"/>
        </w:rPr>
        <w:t>Źródło: opracowanie własne</w:t>
      </w:r>
    </w:p>
    <w:p w:rsidR="00A941A9" w:rsidRDefault="00A941A9" w:rsidP="00026CB4">
      <w:pPr>
        <w:spacing w:line="360" w:lineRule="auto"/>
        <w:ind w:firstLine="284"/>
        <w:jc w:val="both"/>
        <w:rPr>
          <w:rFonts w:asciiTheme="minorHAnsi" w:hAnsiTheme="minorHAnsi" w:cstheme="minorHAnsi"/>
          <w:color w:val="000000" w:themeColor="text1"/>
          <w:szCs w:val="24"/>
        </w:rPr>
      </w:pPr>
      <w:r>
        <w:t xml:space="preserve">Wszystkie dane zostały prawidłowo wprowadzone i na adres e-mail został wysłany </w:t>
      </w:r>
      <w:r w:rsidR="00026CB4">
        <w:t xml:space="preserve">następujący </w:t>
      </w:r>
      <w:r w:rsidRPr="00A941A9">
        <w:rPr>
          <w:rFonts w:asciiTheme="minorHAnsi" w:hAnsiTheme="minorHAnsi" w:cstheme="minorHAnsi"/>
        </w:rPr>
        <w:t>link:</w:t>
      </w:r>
      <w:r>
        <w:rPr>
          <w:rFonts w:asciiTheme="minorHAnsi" w:hAnsiTheme="minorHAnsi" w:cstheme="minorHAnsi"/>
        </w:rPr>
        <w:t xml:space="preserve"> </w:t>
      </w:r>
      <w:r w:rsidR="00026CB4">
        <w:rPr>
          <w:rFonts w:asciiTheme="minorHAnsi" w:hAnsiTheme="minorHAnsi" w:cstheme="minorHAnsi"/>
        </w:rPr>
        <w:tab/>
      </w:r>
      <w:ins w:id="31" w:author="stoch" w:date="2020-01-15T19:56:00Z">
        <w:r w:rsidR="00026CB4">
          <w:rPr>
            <w:rFonts w:asciiTheme="minorHAnsi" w:hAnsiTheme="minorHAnsi" w:cstheme="minorHAnsi"/>
          </w:rPr>
          <w:br/>
        </w:r>
      </w:ins>
      <w:hyperlink r:id="rId25" w:history="1">
        <w:r w:rsidRPr="00A941A9">
          <w:rPr>
            <w:rStyle w:val="Hipercze"/>
            <w:rFonts w:asciiTheme="minorHAnsi" w:hAnsiTheme="minorHAnsi" w:cstheme="minorHAnsi"/>
            <w:i/>
            <w:color w:val="000000" w:themeColor="text1"/>
            <w:szCs w:val="24"/>
            <w:u w:val="none"/>
          </w:rPr>
          <w:t>http://localhost/</w:t>
        </w:r>
        <w:r w:rsidR="00DC78C8">
          <w:rPr>
            <w:rStyle w:val="Hipercze"/>
            <w:rFonts w:asciiTheme="minorHAnsi" w:hAnsiTheme="minorHAnsi" w:cstheme="minorHAnsi"/>
            <w:i/>
            <w:color w:val="000000" w:themeColor="text1"/>
            <w:szCs w:val="24"/>
            <w:u w:val="none"/>
          </w:rPr>
          <w:t>kseshop</w:t>
        </w:r>
        <w:r w:rsidRPr="00A941A9">
          <w:rPr>
            <w:rStyle w:val="Hipercze"/>
            <w:rFonts w:asciiTheme="minorHAnsi" w:hAnsiTheme="minorHAnsi" w:cstheme="minorHAnsi"/>
            <w:i/>
            <w:color w:val="000000" w:themeColor="text1"/>
            <w:szCs w:val="24"/>
            <w:u w:val="none"/>
          </w:rPr>
          <w:t>/confirmation.php?</w:t>
        </w:r>
        <w:r w:rsidR="00026CB4">
          <w:rPr>
            <w:rStyle w:val="Hipercze"/>
            <w:rFonts w:asciiTheme="minorHAnsi" w:hAnsiTheme="minorHAnsi" w:cstheme="minorHAnsi"/>
            <w:i/>
            <w:color w:val="000000" w:themeColor="text1"/>
            <w:szCs w:val="24"/>
            <w:u w:val="none"/>
          </w:rPr>
          <w:br/>
        </w:r>
        <w:r w:rsidRPr="00A941A9">
          <w:rPr>
            <w:rStyle w:val="Hipercze"/>
            <w:rFonts w:asciiTheme="minorHAnsi" w:hAnsiTheme="minorHAnsi" w:cstheme="minorHAnsi"/>
            <w:i/>
            <w:color w:val="000000" w:themeColor="text1"/>
            <w:szCs w:val="24"/>
            <w:u w:val="none"/>
          </w:rPr>
          <w:t>key=56dbe91f1ed1622a728eeceb626d2b2f27560e90ae0fabc86579b0a408f9a0579da9</w:t>
        </w:r>
      </w:hyperlink>
      <w:r w:rsidRPr="00A941A9">
        <w:rPr>
          <w:rFonts w:asciiTheme="minorHAnsi" w:hAnsiTheme="minorHAnsi" w:cstheme="minorHAnsi"/>
          <w:color w:val="000000" w:themeColor="text1"/>
          <w:szCs w:val="24"/>
        </w:rPr>
        <w:t xml:space="preserve"> </w:t>
      </w:r>
      <w:r w:rsidR="00026CB4">
        <w:rPr>
          <w:rFonts w:asciiTheme="minorHAnsi" w:hAnsiTheme="minorHAnsi" w:cstheme="minorHAnsi"/>
          <w:color w:val="000000" w:themeColor="text1"/>
          <w:szCs w:val="24"/>
        </w:rPr>
        <w:tab/>
      </w:r>
      <w:r w:rsidR="00026CB4">
        <w:rPr>
          <w:rFonts w:asciiTheme="minorHAnsi" w:hAnsiTheme="minorHAnsi" w:cstheme="minorHAnsi"/>
          <w:color w:val="000000" w:themeColor="text1"/>
          <w:szCs w:val="24"/>
        </w:rPr>
        <w:br/>
      </w:r>
      <w:r>
        <w:rPr>
          <w:rFonts w:asciiTheme="minorHAnsi" w:hAnsiTheme="minorHAnsi" w:cstheme="minorHAnsi"/>
          <w:color w:val="000000" w:themeColor="text1"/>
          <w:szCs w:val="24"/>
        </w:rPr>
        <w:t xml:space="preserve">Jest to zakodowany algorytmem kryptograficznym MD5 </w:t>
      </w:r>
      <w:r w:rsidR="000C780C">
        <w:rPr>
          <w:rFonts w:asciiTheme="minorHAnsi" w:hAnsiTheme="minorHAnsi" w:cstheme="minorHAnsi"/>
          <w:color w:val="000000" w:themeColor="text1"/>
          <w:szCs w:val="24"/>
        </w:rPr>
        <w:t xml:space="preserve">klucz, </w:t>
      </w:r>
      <w:r>
        <w:rPr>
          <w:rFonts w:asciiTheme="minorHAnsi" w:hAnsiTheme="minorHAnsi" w:cstheme="minorHAnsi"/>
          <w:color w:val="000000" w:themeColor="text1"/>
          <w:szCs w:val="24"/>
        </w:rPr>
        <w:t xml:space="preserve">w którym znajduje się nick, imię oraz id użytkownika. </w:t>
      </w:r>
      <w:r w:rsidR="001D0B58">
        <w:rPr>
          <w:rFonts w:asciiTheme="minorHAnsi" w:hAnsiTheme="minorHAnsi" w:cstheme="minorHAnsi"/>
          <w:color w:val="000000" w:themeColor="text1"/>
          <w:szCs w:val="24"/>
        </w:rPr>
        <w:t xml:space="preserve">Gdy link zostanie wklejony do przeglądarki, konto zostanie aktywowane a nowy użytkownik będzie miał dostęp do panelu oraz możliwość </w:t>
      </w:r>
      <w:r w:rsidR="00C92F0D">
        <w:rPr>
          <w:rFonts w:asciiTheme="minorHAnsi" w:hAnsiTheme="minorHAnsi" w:cstheme="minorHAnsi"/>
          <w:color w:val="000000" w:themeColor="text1"/>
          <w:szCs w:val="24"/>
        </w:rPr>
        <w:t>tworzenia zamówienia.</w:t>
      </w:r>
      <w:r w:rsidR="00D30D97">
        <w:rPr>
          <w:rFonts w:asciiTheme="minorHAnsi" w:hAnsiTheme="minorHAnsi" w:cstheme="minorHAnsi"/>
          <w:color w:val="000000" w:themeColor="text1"/>
          <w:szCs w:val="24"/>
        </w:rPr>
        <w:t xml:space="preserve"> Logowanie odbywa się za pomocą sesji, która trwa do momentu wylogowania</w:t>
      </w:r>
      <w:r w:rsidR="00D63B86">
        <w:rPr>
          <w:rFonts w:asciiTheme="minorHAnsi" w:hAnsiTheme="minorHAnsi" w:cstheme="minorHAnsi"/>
          <w:color w:val="000000" w:themeColor="text1"/>
          <w:szCs w:val="24"/>
        </w:rPr>
        <w:t xml:space="preserve"> przez odpowiedni przycisk</w:t>
      </w:r>
      <w:r w:rsidR="00DF241D">
        <w:rPr>
          <w:rFonts w:asciiTheme="minorHAnsi" w:hAnsiTheme="minorHAnsi" w:cstheme="minorHAnsi"/>
          <w:color w:val="000000" w:themeColor="text1"/>
          <w:szCs w:val="24"/>
        </w:rPr>
        <w:t>. Rys. 4.13 przedstawia panel logowania, natomiast rys. 4.14</w:t>
      </w:r>
      <w:r w:rsidR="00785127">
        <w:rPr>
          <w:rFonts w:asciiTheme="minorHAnsi" w:hAnsiTheme="minorHAnsi" w:cstheme="minorHAnsi"/>
          <w:color w:val="000000" w:themeColor="text1"/>
          <w:szCs w:val="24"/>
        </w:rPr>
        <w:t xml:space="preserve"> pasek górny zalogowanego użytkownika</w:t>
      </w:r>
      <w:r w:rsidR="00DF241D">
        <w:rPr>
          <w:rFonts w:asciiTheme="minorHAnsi" w:hAnsiTheme="minorHAnsi" w:cstheme="minorHAnsi"/>
          <w:color w:val="000000" w:themeColor="text1"/>
          <w:szCs w:val="24"/>
        </w:rPr>
        <w:t>.</w:t>
      </w:r>
    </w:p>
    <w:p w:rsidR="00957886" w:rsidRDefault="00957886"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2142000"/>
            <wp:effectExtent l="0" t="0" r="0" b="0"/>
            <wp:docPr id="12" name="Obraz 12" descr="C:\Users\kwachu\Desktop\zdjecia do pracy\logow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logowani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600" cy="2142000"/>
                    </a:xfrm>
                    <a:prstGeom prst="rect">
                      <a:avLst/>
                    </a:prstGeom>
                    <a:noFill/>
                    <a:ln>
                      <a:noFill/>
                    </a:ln>
                  </pic:spPr>
                </pic:pic>
              </a:graphicData>
            </a:graphic>
          </wp:inline>
        </w:drawing>
      </w:r>
    </w:p>
    <w:p w:rsidR="00957886" w:rsidRPr="00E75525" w:rsidRDefault="00957886" w:rsidP="00E75525">
      <w:pPr>
        <w:jc w:val="center"/>
        <w:rPr>
          <w:rFonts w:asciiTheme="minorHAnsi" w:hAnsiTheme="minorHAnsi" w:cstheme="minorHAnsi"/>
          <w:sz w:val="20"/>
        </w:rPr>
      </w:pPr>
      <w:r w:rsidRPr="00E75525">
        <w:rPr>
          <w:rFonts w:asciiTheme="minorHAnsi" w:hAnsiTheme="minorHAnsi" w:cstheme="minorHAnsi"/>
          <w:b/>
          <w:sz w:val="20"/>
        </w:rPr>
        <w:t>Rys. 4.13.</w:t>
      </w:r>
      <w:r w:rsidRPr="00E75525">
        <w:rPr>
          <w:rFonts w:asciiTheme="minorHAnsi" w:hAnsiTheme="minorHAnsi" w:cstheme="minorHAnsi"/>
          <w:sz w:val="20"/>
        </w:rPr>
        <w:t xml:space="preserve"> Panel logowania</w:t>
      </w:r>
    </w:p>
    <w:p w:rsidR="008B6033" w:rsidRPr="00E75525" w:rsidRDefault="008B6033" w:rsidP="00E75525">
      <w:pPr>
        <w:jc w:val="center"/>
        <w:rPr>
          <w:rFonts w:asciiTheme="minorHAnsi" w:hAnsiTheme="minorHAnsi" w:cstheme="minorHAnsi"/>
          <w:sz w:val="20"/>
        </w:rPr>
      </w:pPr>
      <w:r w:rsidRPr="00E75525">
        <w:rPr>
          <w:rFonts w:asciiTheme="minorHAnsi" w:hAnsiTheme="minorHAnsi" w:cstheme="minorHAnsi"/>
          <w:sz w:val="20"/>
        </w:rPr>
        <w:t>Źródło: opracowanie własne</w:t>
      </w:r>
    </w:p>
    <w:p w:rsidR="00785127" w:rsidRDefault="00785127"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1022400"/>
            <wp:effectExtent l="0" t="0" r="0" b="0"/>
            <wp:docPr id="14" name="Obraz 14" descr="C:\Users\kwachu\Desktop\zdjecia do pracy\logowan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logowanie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600" cy="1022400"/>
                    </a:xfrm>
                    <a:prstGeom prst="rect">
                      <a:avLst/>
                    </a:prstGeom>
                    <a:noFill/>
                    <a:ln>
                      <a:noFill/>
                    </a:ln>
                  </pic:spPr>
                </pic:pic>
              </a:graphicData>
            </a:graphic>
          </wp:inline>
        </w:drawing>
      </w:r>
    </w:p>
    <w:p w:rsidR="00785127" w:rsidRPr="00E75525" w:rsidRDefault="00785127" w:rsidP="00E75525">
      <w:pPr>
        <w:jc w:val="center"/>
        <w:rPr>
          <w:rFonts w:asciiTheme="minorHAnsi" w:hAnsiTheme="minorHAnsi" w:cstheme="minorHAnsi"/>
          <w:sz w:val="20"/>
        </w:rPr>
      </w:pPr>
      <w:r w:rsidRPr="00E75525">
        <w:rPr>
          <w:rFonts w:asciiTheme="minorHAnsi" w:hAnsiTheme="minorHAnsi" w:cstheme="minorHAnsi"/>
          <w:b/>
          <w:sz w:val="20"/>
        </w:rPr>
        <w:lastRenderedPageBreak/>
        <w:t xml:space="preserve">Rys. 4.14. </w:t>
      </w:r>
      <w:r w:rsidRPr="00E75525">
        <w:rPr>
          <w:rFonts w:asciiTheme="minorHAnsi" w:hAnsiTheme="minorHAnsi" w:cstheme="minorHAnsi"/>
          <w:sz w:val="20"/>
        </w:rPr>
        <w:t>Pasek górny zalogowanego użytkownika</w:t>
      </w:r>
    </w:p>
    <w:p w:rsidR="00E75525" w:rsidRPr="00E75525" w:rsidRDefault="00E75525" w:rsidP="00E75525">
      <w:pPr>
        <w:jc w:val="center"/>
        <w:rPr>
          <w:rFonts w:asciiTheme="minorHAnsi" w:hAnsiTheme="minorHAnsi" w:cstheme="minorHAnsi"/>
          <w:sz w:val="20"/>
        </w:rPr>
      </w:pPr>
      <w:r w:rsidRPr="00E75525">
        <w:rPr>
          <w:rFonts w:asciiTheme="minorHAnsi" w:hAnsiTheme="minorHAnsi" w:cstheme="minorHAnsi"/>
          <w:sz w:val="20"/>
        </w:rPr>
        <w:t>Źródło: opracowanie własne</w:t>
      </w:r>
    </w:p>
    <w:p w:rsidR="008B6033" w:rsidRPr="00957886" w:rsidRDefault="00B008DC" w:rsidP="008B6033">
      <w:pPr>
        <w:spacing w:line="360" w:lineRule="auto"/>
        <w:ind w:firstLine="284"/>
        <w:jc w:val="both"/>
        <w:rPr>
          <w:rFonts w:asciiTheme="minorHAnsi" w:hAnsiTheme="minorHAnsi" w:cstheme="minorHAnsi"/>
        </w:rPr>
      </w:pPr>
      <w:r>
        <w:rPr>
          <w:rFonts w:asciiTheme="minorHAnsi" w:hAnsiTheme="minorHAnsi" w:cstheme="minorHAnsi"/>
        </w:rPr>
        <w:t xml:space="preserve">Gdy użytkownik zapomni swojego hasła, może skorzystać z </w:t>
      </w:r>
      <w:r w:rsidR="0074673A">
        <w:rPr>
          <w:rFonts w:asciiTheme="minorHAnsi" w:hAnsiTheme="minorHAnsi" w:cstheme="minorHAnsi"/>
        </w:rPr>
        <w:t xml:space="preserve">narzędzia </w:t>
      </w:r>
      <w:r w:rsidR="0074673A" w:rsidRPr="0074673A">
        <w:rPr>
          <w:rFonts w:asciiTheme="minorHAnsi" w:hAnsiTheme="minorHAnsi" w:cstheme="minorHAnsi"/>
          <w:i/>
        </w:rPr>
        <w:t>nie pamiętam hasła</w:t>
      </w:r>
      <w:r w:rsidR="00872332">
        <w:rPr>
          <w:rFonts w:asciiTheme="minorHAnsi" w:hAnsiTheme="minorHAnsi" w:cstheme="minorHAnsi"/>
        </w:rPr>
        <w:t xml:space="preserve">. Wystarczy podać login </w:t>
      </w:r>
      <w:r w:rsidR="0007150E">
        <w:rPr>
          <w:rFonts w:asciiTheme="minorHAnsi" w:hAnsiTheme="minorHAnsi" w:cstheme="minorHAnsi"/>
        </w:rPr>
        <w:t>lub</w:t>
      </w:r>
      <w:r w:rsidR="00872332">
        <w:rPr>
          <w:rFonts w:asciiTheme="minorHAnsi" w:hAnsiTheme="minorHAnsi" w:cstheme="minorHAnsi"/>
        </w:rPr>
        <w:t xml:space="preserve"> e-mail, po czym zaszyfrowany link zostaje wysł</w:t>
      </w:r>
      <w:r w:rsidR="00060856">
        <w:rPr>
          <w:rFonts w:asciiTheme="minorHAnsi" w:hAnsiTheme="minorHAnsi" w:cstheme="minorHAnsi"/>
        </w:rPr>
        <w:t>any na adres email podany podczas rejestracji</w:t>
      </w:r>
      <w:r w:rsidR="00872332">
        <w:rPr>
          <w:rFonts w:asciiTheme="minorHAnsi" w:hAnsiTheme="minorHAnsi" w:cstheme="minorHAnsi"/>
        </w:rPr>
        <w:t xml:space="preserve"> </w:t>
      </w:r>
      <w:r w:rsidR="00DE7B17">
        <w:rPr>
          <w:rFonts w:asciiTheme="minorHAnsi" w:hAnsiTheme="minorHAnsi" w:cstheme="minorHAnsi"/>
        </w:rPr>
        <w:t xml:space="preserve">i </w:t>
      </w:r>
      <w:r w:rsidR="00872332">
        <w:rPr>
          <w:rFonts w:asciiTheme="minorHAnsi" w:hAnsiTheme="minorHAnsi" w:cstheme="minorHAnsi"/>
        </w:rPr>
        <w:t>użytkownik bez problemu może zmienić swoje hasło na nowe.</w:t>
      </w:r>
      <w:r>
        <w:rPr>
          <w:rFonts w:asciiTheme="minorHAnsi" w:hAnsiTheme="minorHAnsi" w:cstheme="minorHAnsi"/>
        </w:rPr>
        <w:t xml:space="preserve"> Gdy </w:t>
      </w:r>
      <w:r w:rsidR="001E3564">
        <w:rPr>
          <w:rFonts w:asciiTheme="minorHAnsi" w:hAnsiTheme="minorHAnsi" w:cstheme="minorHAnsi"/>
        </w:rPr>
        <w:t>link z wiadomości e-mail zostanie wykorzystany</w:t>
      </w:r>
      <w:r>
        <w:rPr>
          <w:rFonts w:asciiTheme="minorHAnsi" w:hAnsiTheme="minorHAnsi" w:cstheme="minorHAnsi"/>
        </w:rPr>
        <w:t xml:space="preserve">, z bazy zostanie usunięty klucz i </w:t>
      </w:r>
      <w:r w:rsidR="009736D0">
        <w:rPr>
          <w:rFonts w:asciiTheme="minorHAnsi" w:hAnsiTheme="minorHAnsi" w:cstheme="minorHAnsi"/>
        </w:rPr>
        <w:t>dalsze korzystanie z klucza zostanie zablokowane.</w:t>
      </w:r>
      <w:r w:rsidR="00386E7C">
        <w:rPr>
          <w:rFonts w:asciiTheme="minorHAnsi" w:hAnsiTheme="minorHAnsi" w:cstheme="minorHAnsi"/>
        </w:rPr>
        <w:t xml:space="preserve"> Klucz jest uniwersalny i szyfrowany algorytmem MD5</w:t>
      </w:r>
      <w:r w:rsidR="005A1250">
        <w:rPr>
          <w:rFonts w:asciiTheme="minorHAnsi" w:hAnsiTheme="minorHAnsi" w:cstheme="minorHAnsi"/>
        </w:rPr>
        <w:t>,</w:t>
      </w:r>
      <w:r w:rsidR="00386E7C">
        <w:rPr>
          <w:rFonts w:asciiTheme="minorHAnsi" w:hAnsiTheme="minorHAnsi" w:cstheme="minorHAnsi"/>
        </w:rPr>
        <w:t xml:space="preserve"> który składa się z</w:t>
      </w:r>
      <w:r w:rsidR="002C2997">
        <w:rPr>
          <w:rFonts w:asciiTheme="minorHAnsi" w:hAnsiTheme="minorHAnsi" w:cstheme="minorHAnsi"/>
        </w:rPr>
        <w:t xml:space="preserve"> imienia, nazwiska oraz daty.</w:t>
      </w:r>
    </w:p>
    <w:p w:rsidR="000C6D08" w:rsidRDefault="00524D04" w:rsidP="00C14899">
      <w:pPr>
        <w:pStyle w:val="Nagwek3"/>
        <w:rPr>
          <w:color w:val="000000" w:themeColor="text1"/>
        </w:rPr>
      </w:pPr>
      <w:bookmarkStart w:id="32" w:name="_Toc29303885"/>
      <w:r w:rsidRPr="00C57843">
        <w:rPr>
          <w:color w:val="000000" w:themeColor="text1"/>
        </w:rPr>
        <w:t>Tworzenie zamówienia</w:t>
      </w:r>
      <w:bookmarkEnd w:id="32"/>
    </w:p>
    <w:p w:rsidR="00C14899" w:rsidRDefault="00C14899" w:rsidP="008413EA">
      <w:pPr>
        <w:spacing w:line="360" w:lineRule="auto"/>
        <w:ind w:firstLine="284"/>
        <w:jc w:val="both"/>
      </w:pPr>
      <w:r>
        <w:t>Tworzenie zamówienie rozpoczyna się od wy</w:t>
      </w:r>
      <w:r w:rsidR="006F450A">
        <w:t>brania odpowiednich produktów i </w:t>
      </w:r>
      <w:r>
        <w:t xml:space="preserve">umieszczenia ich w koszyku. </w:t>
      </w:r>
      <w:r w:rsidR="005B51F0">
        <w:t>Przycisk odpowiadający za dodawanie do koszyka znajduje się na rys. 4.9. Jeżeli brakuje towaru to staje się</w:t>
      </w:r>
      <w:r w:rsidR="008413EA">
        <w:t xml:space="preserve"> on</w:t>
      </w:r>
      <w:r w:rsidR="005B51F0">
        <w:t xml:space="preserve"> nieaktywny.</w:t>
      </w:r>
      <w:r w:rsidR="00A26A6E">
        <w:t xml:space="preserve"> Przykładow</w:t>
      </w:r>
      <w:r w:rsidR="00411CB2">
        <w:t>a</w:t>
      </w:r>
      <w:r w:rsidR="00A26A6E">
        <w:t xml:space="preserve"> zawartość koszyka, na którym będzie się opierać zamówienie, jest pokazan</w:t>
      </w:r>
      <w:r w:rsidR="007C5521">
        <w:t>a</w:t>
      </w:r>
      <w:r w:rsidR="00A26A6E">
        <w:t xml:space="preserve"> na rys. 4.15.</w:t>
      </w:r>
    </w:p>
    <w:p w:rsidR="00F816A3" w:rsidRDefault="00F17E61" w:rsidP="00195F3D">
      <w:pPr>
        <w:spacing w:line="360" w:lineRule="auto"/>
        <w:jc w:val="center"/>
      </w:pPr>
      <w:r>
        <w:rPr>
          <w:noProof/>
          <w:lang w:eastAsia="pl-PL"/>
        </w:rPr>
        <w:drawing>
          <wp:inline distT="0" distB="0" distL="0" distR="0">
            <wp:extent cx="4467600" cy="2350800"/>
            <wp:effectExtent l="0" t="0" r="0" b="0"/>
            <wp:docPr id="17" name="Obraz 17" descr="C:\Users\kwachu\Desktop\zdjecia do pracy\glow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1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67600" cy="2350800"/>
                    </a:xfrm>
                    <a:prstGeom prst="rect">
                      <a:avLst/>
                    </a:prstGeom>
                    <a:noFill/>
                    <a:ln>
                      <a:noFill/>
                    </a:ln>
                  </pic:spPr>
                </pic:pic>
              </a:graphicData>
            </a:graphic>
          </wp:inline>
        </w:drawing>
      </w:r>
    </w:p>
    <w:p w:rsidR="00F17E61" w:rsidRPr="00E75525" w:rsidRDefault="00F17E61" w:rsidP="00E75525">
      <w:pPr>
        <w:jc w:val="center"/>
        <w:rPr>
          <w:sz w:val="20"/>
        </w:rPr>
      </w:pPr>
      <w:r w:rsidRPr="00E75525">
        <w:rPr>
          <w:b/>
          <w:sz w:val="20"/>
        </w:rPr>
        <w:t xml:space="preserve">Rys. 4.15. </w:t>
      </w:r>
      <w:r w:rsidRPr="00E75525">
        <w:rPr>
          <w:sz w:val="20"/>
        </w:rPr>
        <w:t>Koszyk użytkownika z dwoma przedmiotami</w:t>
      </w:r>
    </w:p>
    <w:p w:rsidR="00F17E61" w:rsidRDefault="00F17E61" w:rsidP="00E75525">
      <w:pPr>
        <w:jc w:val="center"/>
        <w:rPr>
          <w:sz w:val="20"/>
        </w:rPr>
      </w:pPr>
      <w:r w:rsidRPr="00E75525">
        <w:rPr>
          <w:sz w:val="20"/>
        </w:rPr>
        <w:t>Źródło: opracowanie własne</w:t>
      </w:r>
    </w:p>
    <w:p w:rsidR="00A85EC9" w:rsidRPr="00E75525" w:rsidRDefault="00A85EC9" w:rsidP="00E75525">
      <w:pPr>
        <w:jc w:val="center"/>
        <w:rPr>
          <w:sz w:val="20"/>
        </w:rPr>
      </w:pPr>
    </w:p>
    <w:p w:rsidR="00F17E61" w:rsidRDefault="00F17E61" w:rsidP="008D1E84">
      <w:pPr>
        <w:spacing w:line="360" w:lineRule="auto"/>
        <w:ind w:firstLine="709"/>
        <w:jc w:val="both"/>
      </w:pPr>
      <w:r>
        <w:t>Użytkownik na etapie koszyka ma</w:t>
      </w:r>
      <w:r w:rsidR="005566E8">
        <w:t xml:space="preserve"> do dyspozycji</w:t>
      </w:r>
      <w:r>
        <w:t xml:space="preserve"> zwiększeni</w:t>
      </w:r>
      <w:r w:rsidR="00685A28">
        <w:t>e</w:t>
      </w:r>
      <w:r>
        <w:t xml:space="preserve"> ilości produktu czy też usunięci</w:t>
      </w:r>
      <w:r w:rsidR="00FE62D6">
        <w:t>e</w:t>
      </w:r>
      <w:r>
        <w:t xml:space="preserve"> go. W sytuacji gdy brakuje towaru, niebieski przycisk (plus) zamienia się w szary</w:t>
      </w:r>
      <w:r w:rsidR="00E3521D">
        <w:t xml:space="preserve"> i nie ma możliwości dodania większej ilości.</w:t>
      </w:r>
      <w:r w:rsidR="003A3F64">
        <w:t xml:space="preserve"> </w:t>
      </w:r>
      <w:r w:rsidR="00E3521D">
        <w:t>Natomiast gdy</w:t>
      </w:r>
      <w:r w:rsidR="00AF57FA">
        <w:t>by</w:t>
      </w:r>
      <w:r w:rsidR="00E3521D">
        <w:t xml:space="preserve"> w koszyku znajdował się</w:t>
      </w:r>
      <w:r w:rsidR="00A85EC9">
        <w:t xml:space="preserve"> produkt</w:t>
      </w:r>
      <w:r w:rsidR="00DC78C8">
        <w:t xml:space="preserve"> </w:t>
      </w:r>
      <w:r w:rsidR="005A1250">
        <w:t>w</w:t>
      </w:r>
      <w:r w:rsidR="00A85EC9">
        <w:t> </w:t>
      </w:r>
      <w:r w:rsidR="00E3521D">
        <w:t>ilości 5 sztuk</w:t>
      </w:r>
      <w:r w:rsidR="00672DB7">
        <w:t>,</w:t>
      </w:r>
      <w:r w:rsidR="00E3521D">
        <w:t xml:space="preserve"> a w tym samym czasie ktoś inny zakupił</w:t>
      </w:r>
      <w:r w:rsidR="003A3F64">
        <w:t>by</w:t>
      </w:r>
      <w:r w:rsidR="00E3521D">
        <w:t xml:space="preserve"> da</w:t>
      </w:r>
      <w:r w:rsidR="003A3F64">
        <w:t>ny towar</w:t>
      </w:r>
      <w:r w:rsidR="008C7820">
        <w:t>,</w:t>
      </w:r>
      <w:r w:rsidR="003A3F64">
        <w:t xml:space="preserve"> po czym sklep posiadałby tylko 4 sztuki, automat usunie z koszyka </w:t>
      </w:r>
      <w:r w:rsidR="00321E22">
        <w:t>nadmierną</w:t>
      </w:r>
      <w:r w:rsidR="003A3F64">
        <w:t xml:space="preserve"> ilość i wyrówna z aktualną liczbą znajdującą się w magazynie. W ostatniej sytuacji, </w:t>
      </w:r>
      <w:r w:rsidR="005A1250">
        <w:t xml:space="preserve">gdyby </w:t>
      </w:r>
      <w:r w:rsidR="003A3F64">
        <w:t>brakło towaru, klient zostanie poinformowany odpowiednim komunikatem</w:t>
      </w:r>
      <w:r w:rsidR="008C7820">
        <w:t>,</w:t>
      </w:r>
      <w:r w:rsidR="003A3F64">
        <w:t xml:space="preserve"> który został przedstawiony na rys. 4.16.</w:t>
      </w:r>
      <w:r w:rsidR="007849F3">
        <w:t xml:space="preserve"> W</w:t>
      </w:r>
      <w:r w:rsidR="00642865">
        <w:t> </w:t>
      </w:r>
      <w:r w:rsidR="007849F3">
        <w:t>takim przypadku, użytkownik ma do wyboru albo usunąć produkt albo skontaktować się</w:t>
      </w:r>
      <w:r w:rsidR="00722FFF">
        <w:t xml:space="preserve"> z </w:t>
      </w:r>
      <w:r w:rsidR="00DC78C8">
        <w:t>pracownikiem</w:t>
      </w:r>
      <w:r w:rsidR="007849F3">
        <w:t xml:space="preserve"> </w:t>
      </w:r>
      <w:r w:rsidR="007849F3">
        <w:t>sklepu.</w:t>
      </w:r>
    </w:p>
    <w:p w:rsidR="00C46DF7" w:rsidRDefault="00516716" w:rsidP="00516716">
      <w:pPr>
        <w:spacing w:line="360" w:lineRule="auto"/>
        <w:jc w:val="center"/>
      </w:pPr>
      <w:r>
        <w:rPr>
          <w:noProof/>
          <w:lang w:eastAsia="pl-PL"/>
        </w:rPr>
        <w:lastRenderedPageBreak/>
        <w:drawing>
          <wp:inline distT="0" distB="0" distL="0" distR="0">
            <wp:extent cx="4467600" cy="1389600"/>
            <wp:effectExtent l="0" t="0" r="0" b="0"/>
            <wp:docPr id="18" name="Obraz 18" descr="C:\Users\kwachu\Desktop\zdjecia do pracy\glow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glowne1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67600" cy="1389600"/>
                    </a:xfrm>
                    <a:prstGeom prst="rect">
                      <a:avLst/>
                    </a:prstGeom>
                    <a:noFill/>
                    <a:ln>
                      <a:noFill/>
                    </a:ln>
                  </pic:spPr>
                </pic:pic>
              </a:graphicData>
            </a:graphic>
          </wp:inline>
        </w:drawing>
      </w:r>
    </w:p>
    <w:p w:rsidR="00516716" w:rsidRDefault="00516716" w:rsidP="00516716">
      <w:pPr>
        <w:jc w:val="center"/>
        <w:rPr>
          <w:sz w:val="20"/>
          <w:szCs w:val="20"/>
        </w:rPr>
      </w:pPr>
      <w:r>
        <w:rPr>
          <w:b/>
          <w:sz w:val="20"/>
          <w:szCs w:val="20"/>
        </w:rPr>
        <w:t xml:space="preserve">Rys. 4.16. </w:t>
      </w:r>
      <w:r>
        <w:rPr>
          <w:sz w:val="20"/>
          <w:szCs w:val="20"/>
        </w:rPr>
        <w:t>Komunikat braku towaru produktu znajdującego się w koszyku użytkownika</w:t>
      </w:r>
    </w:p>
    <w:p w:rsidR="00516716" w:rsidRDefault="00516716" w:rsidP="00516716">
      <w:pPr>
        <w:jc w:val="center"/>
        <w:rPr>
          <w:sz w:val="20"/>
          <w:szCs w:val="20"/>
        </w:rPr>
      </w:pPr>
      <w:r>
        <w:rPr>
          <w:sz w:val="20"/>
          <w:szCs w:val="20"/>
        </w:rPr>
        <w:t>Źródło: opracowanie własne</w:t>
      </w:r>
    </w:p>
    <w:p w:rsidR="00516716" w:rsidRDefault="008C7820" w:rsidP="003A1EA2">
      <w:pPr>
        <w:spacing w:line="360" w:lineRule="auto"/>
        <w:ind w:firstLine="709"/>
        <w:jc w:val="both"/>
        <w:rPr>
          <w:szCs w:val="24"/>
        </w:rPr>
      </w:pPr>
      <w:r w:rsidRPr="008C7820">
        <w:rPr>
          <w:szCs w:val="24"/>
        </w:rPr>
        <w:t>W kolejnym etapie</w:t>
      </w:r>
      <w:r>
        <w:rPr>
          <w:szCs w:val="24"/>
        </w:rPr>
        <w:t xml:space="preserve"> zamówienia, pojawia się formularz z informacjami o kliencie taki</w:t>
      </w:r>
      <w:r w:rsidR="005B5493">
        <w:rPr>
          <w:szCs w:val="24"/>
        </w:rPr>
        <w:t>mi</w:t>
      </w:r>
      <w:r>
        <w:rPr>
          <w:szCs w:val="24"/>
        </w:rPr>
        <w:t xml:space="preserve"> jak adres dostawy, dane kontaktowe oraz zaznaczenie</w:t>
      </w:r>
      <w:r w:rsidR="00DF7219">
        <w:rPr>
          <w:szCs w:val="24"/>
        </w:rPr>
        <w:t xml:space="preserve"> opcji osoba prywatna lub firma i potwierdzenie regulaminu.</w:t>
      </w:r>
      <w:r w:rsidR="00CE70B7">
        <w:rPr>
          <w:szCs w:val="24"/>
        </w:rPr>
        <w:t xml:space="preserve"> Rys 4.17. przedstawia wszystkie możliwe pola formularza gdy jest się osobą prywatną, natomiast dla firmy zostają usunięte niektóre elementy i dodane nowe co jest ukazane na rys 4.18.</w:t>
      </w:r>
    </w:p>
    <w:p w:rsidR="0021279D" w:rsidRDefault="009D1852" w:rsidP="009D1852">
      <w:pPr>
        <w:spacing w:line="360" w:lineRule="auto"/>
        <w:jc w:val="center"/>
        <w:rPr>
          <w:szCs w:val="24"/>
        </w:rPr>
      </w:pPr>
      <w:r>
        <w:rPr>
          <w:noProof/>
          <w:szCs w:val="24"/>
          <w:lang w:eastAsia="pl-PL"/>
        </w:rPr>
        <w:drawing>
          <wp:inline distT="0" distB="0" distL="0" distR="0">
            <wp:extent cx="4467600" cy="3729600"/>
            <wp:effectExtent l="0" t="0" r="0" b="0"/>
            <wp:docPr id="19" name="Obraz 19" descr="C:\Users\kwachu\Desktop\zdjecia do pracy\glown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wachu\Desktop\zdjecia do pracy\glowne1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7600" cy="3729600"/>
                    </a:xfrm>
                    <a:prstGeom prst="rect">
                      <a:avLst/>
                    </a:prstGeom>
                    <a:noFill/>
                    <a:ln>
                      <a:noFill/>
                    </a:ln>
                  </pic:spPr>
                </pic:pic>
              </a:graphicData>
            </a:graphic>
          </wp:inline>
        </w:drawing>
      </w:r>
    </w:p>
    <w:p w:rsidR="009D1852" w:rsidRPr="009D1852" w:rsidRDefault="009D1852" w:rsidP="009D1852">
      <w:pPr>
        <w:jc w:val="center"/>
        <w:rPr>
          <w:sz w:val="20"/>
          <w:szCs w:val="24"/>
        </w:rPr>
      </w:pPr>
      <w:r w:rsidRPr="009D1852">
        <w:rPr>
          <w:b/>
          <w:sz w:val="20"/>
          <w:szCs w:val="24"/>
        </w:rPr>
        <w:t xml:space="preserve">Rys. 4.17. </w:t>
      </w:r>
      <w:r w:rsidRPr="009D1852">
        <w:rPr>
          <w:sz w:val="20"/>
          <w:szCs w:val="24"/>
        </w:rPr>
        <w:t>Formularz zamówienia dla osoby prywatnej z włączoną opcja faktura VAT</w:t>
      </w:r>
    </w:p>
    <w:p w:rsidR="009D1852" w:rsidRDefault="009D1852" w:rsidP="009D1852">
      <w:pPr>
        <w:jc w:val="center"/>
        <w:rPr>
          <w:sz w:val="20"/>
          <w:szCs w:val="24"/>
        </w:rPr>
      </w:pPr>
      <w:r w:rsidRPr="009D1852">
        <w:rPr>
          <w:sz w:val="20"/>
          <w:szCs w:val="24"/>
        </w:rPr>
        <w:t>Źródło: opracowanie własne</w:t>
      </w:r>
    </w:p>
    <w:p w:rsidR="009D1852" w:rsidRDefault="004A4928" w:rsidP="004A4928">
      <w:pPr>
        <w:jc w:val="center"/>
        <w:rPr>
          <w:sz w:val="20"/>
          <w:szCs w:val="24"/>
        </w:rPr>
      </w:pPr>
      <w:r>
        <w:rPr>
          <w:noProof/>
          <w:sz w:val="20"/>
          <w:szCs w:val="24"/>
          <w:lang w:eastAsia="pl-PL"/>
        </w:rPr>
        <w:lastRenderedPageBreak/>
        <w:drawing>
          <wp:inline distT="0" distB="0" distL="0" distR="0">
            <wp:extent cx="4467600" cy="2235600"/>
            <wp:effectExtent l="0" t="0" r="0" b="0"/>
            <wp:docPr id="20" name="Obraz 20" descr="C:\Users\kwachu\Desktop\zdjecia do pracy\glow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wachu\Desktop\zdjecia do pracy\glown1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inline>
        </w:drawing>
      </w:r>
    </w:p>
    <w:p w:rsidR="004A4928" w:rsidRPr="009D1852" w:rsidRDefault="004A4928" w:rsidP="004A4928">
      <w:pPr>
        <w:jc w:val="center"/>
        <w:rPr>
          <w:sz w:val="20"/>
          <w:szCs w:val="24"/>
        </w:rPr>
      </w:pPr>
      <w:r>
        <w:rPr>
          <w:b/>
          <w:sz w:val="20"/>
          <w:szCs w:val="24"/>
        </w:rPr>
        <w:t xml:space="preserve">Rys. 4.18. </w:t>
      </w:r>
      <w:r w:rsidRPr="009D1852">
        <w:rPr>
          <w:sz w:val="20"/>
          <w:szCs w:val="24"/>
        </w:rPr>
        <w:t xml:space="preserve">Formularz zamówienia dla </w:t>
      </w:r>
      <w:r>
        <w:rPr>
          <w:sz w:val="20"/>
          <w:szCs w:val="24"/>
        </w:rPr>
        <w:t>firmy</w:t>
      </w:r>
    </w:p>
    <w:p w:rsidR="004A4928" w:rsidRDefault="004A4928" w:rsidP="004A4928">
      <w:pPr>
        <w:jc w:val="center"/>
        <w:rPr>
          <w:sz w:val="20"/>
          <w:szCs w:val="24"/>
        </w:rPr>
      </w:pPr>
      <w:r w:rsidRPr="009D1852">
        <w:rPr>
          <w:sz w:val="20"/>
          <w:szCs w:val="24"/>
        </w:rPr>
        <w:t>Źródło: opracowanie własne</w:t>
      </w:r>
    </w:p>
    <w:p w:rsidR="004A4928" w:rsidRDefault="00717E4F" w:rsidP="001F6835">
      <w:pPr>
        <w:spacing w:line="360" w:lineRule="auto"/>
        <w:ind w:firstLine="709"/>
        <w:jc w:val="both"/>
        <w:rPr>
          <w:szCs w:val="24"/>
        </w:rPr>
      </w:pPr>
      <w:r>
        <w:rPr>
          <w:szCs w:val="24"/>
        </w:rPr>
        <w:t>Aby była możliwość przejścia do następnego etapu zamówienia, klient musi popraw</w:t>
      </w:r>
      <w:r w:rsidR="005B5493">
        <w:rPr>
          <w:szCs w:val="24"/>
        </w:rPr>
        <w:t>n</w:t>
      </w:r>
      <w:r>
        <w:rPr>
          <w:szCs w:val="24"/>
        </w:rPr>
        <w:t>ie uzupełnić wszystkie wymaga</w:t>
      </w:r>
      <w:r w:rsidR="005B5493">
        <w:rPr>
          <w:szCs w:val="24"/>
        </w:rPr>
        <w:t>n</w:t>
      </w:r>
      <w:r>
        <w:rPr>
          <w:szCs w:val="24"/>
        </w:rPr>
        <w:t>e dane. System dokładnie sprawdza poprawność wprowadzonych informacji</w:t>
      </w:r>
      <w:r w:rsidR="0085765D">
        <w:rPr>
          <w:szCs w:val="24"/>
        </w:rPr>
        <w:t xml:space="preserve"> i jeżeli</w:t>
      </w:r>
      <w:r>
        <w:rPr>
          <w:szCs w:val="24"/>
        </w:rPr>
        <w:t xml:space="preserve"> wpisany tekst jest p</w:t>
      </w:r>
      <w:r w:rsidR="0085765D">
        <w:rPr>
          <w:szCs w:val="24"/>
        </w:rPr>
        <w:t>rawidłowy</w:t>
      </w:r>
      <w:r>
        <w:rPr>
          <w:szCs w:val="24"/>
        </w:rPr>
        <w:t>, pole zmieni kolor na zielon</w:t>
      </w:r>
      <w:r w:rsidR="005B5493">
        <w:rPr>
          <w:szCs w:val="24"/>
        </w:rPr>
        <w:t>y</w:t>
      </w:r>
      <w:r>
        <w:rPr>
          <w:szCs w:val="24"/>
        </w:rPr>
        <w:t xml:space="preserve">. </w:t>
      </w:r>
      <w:r w:rsidR="00531FC3">
        <w:rPr>
          <w:szCs w:val="24"/>
        </w:rPr>
        <w:t>W panelu użytkownika jest możliwość zapisania swoich danych adresowych bądź kontaktowych w celu automatycznego uzupełniania całego formularza.</w:t>
      </w:r>
      <w:r w:rsidR="009D58EB">
        <w:rPr>
          <w:szCs w:val="24"/>
        </w:rPr>
        <w:t xml:space="preserve"> </w:t>
      </w:r>
    </w:p>
    <w:p w:rsidR="001F6835" w:rsidRDefault="00EE324C" w:rsidP="001F6835">
      <w:pPr>
        <w:spacing w:line="360" w:lineRule="auto"/>
        <w:ind w:firstLine="709"/>
        <w:jc w:val="both"/>
        <w:rPr>
          <w:szCs w:val="24"/>
        </w:rPr>
      </w:pPr>
      <w:r>
        <w:rPr>
          <w:szCs w:val="24"/>
        </w:rPr>
        <w:t>Następnym etapem zamówienia jest wybór</w:t>
      </w:r>
      <w:r w:rsidR="0022275E">
        <w:rPr>
          <w:szCs w:val="24"/>
        </w:rPr>
        <w:t xml:space="preserve"> sposobu</w:t>
      </w:r>
      <w:r>
        <w:rPr>
          <w:szCs w:val="24"/>
        </w:rPr>
        <w:t xml:space="preserve"> dostawy oraz metod</w:t>
      </w:r>
      <w:r w:rsidR="0022275E">
        <w:rPr>
          <w:szCs w:val="24"/>
        </w:rPr>
        <w:t>y</w:t>
      </w:r>
      <w:r w:rsidR="0022275E">
        <w:rPr>
          <w:szCs w:val="24"/>
        </w:rPr>
        <w:t xml:space="preserve"> płatności i </w:t>
      </w:r>
      <w:r>
        <w:rPr>
          <w:szCs w:val="24"/>
        </w:rPr>
        <w:t>dodatkow</w:t>
      </w:r>
      <w:r w:rsidR="003A1EA2">
        <w:rPr>
          <w:szCs w:val="24"/>
        </w:rPr>
        <w:t>a</w:t>
      </w:r>
      <w:r>
        <w:rPr>
          <w:szCs w:val="24"/>
        </w:rPr>
        <w:t xml:space="preserve"> możliwość dodania wiadomości </w:t>
      </w:r>
      <w:r w:rsidR="00B92778">
        <w:rPr>
          <w:szCs w:val="24"/>
        </w:rPr>
        <w:t>dla</w:t>
      </w:r>
      <w:r>
        <w:rPr>
          <w:szCs w:val="24"/>
        </w:rPr>
        <w:t xml:space="preserve"> sprzedają</w:t>
      </w:r>
      <w:r w:rsidR="00C44572">
        <w:rPr>
          <w:szCs w:val="24"/>
        </w:rPr>
        <w:t>cego (rys 4.19).</w:t>
      </w:r>
    </w:p>
    <w:p w:rsidR="00E73947" w:rsidRDefault="00E73947" w:rsidP="00E73947">
      <w:pPr>
        <w:spacing w:line="360" w:lineRule="auto"/>
        <w:ind w:firstLine="709"/>
        <w:jc w:val="center"/>
        <w:rPr>
          <w:sz w:val="20"/>
          <w:szCs w:val="24"/>
        </w:rPr>
      </w:pPr>
      <w:r>
        <w:rPr>
          <w:noProof/>
          <w:sz w:val="20"/>
          <w:szCs w:val="24"/>
          <w:lang w:eastAsia="pl-PL"/>
        </w:rPr>
        <w:drawing>
          <wp:inline distT="0" distB="0" distL="0" distR="0">
            <wp:extent cx="4467600" cy="2491200"/>
            <wp:effectExtent l="0" t="0" r="0" b="0"/>
            <wp:docPr id="21" name="Obraz 21" descr="C:\Users\kwachu\Desktop\zdjecia do pracy\glown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wachu\Desktop\zdjecia do pracy\glowne1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7600" cy="2491200"/>
                    </a:xfrm>
                    <a:prstGeom prst="rect">
                      <a:avLst/>
                    </a:prstGeom>
                    <a:noFill/>
                    <a:ln>
                      <a:noFill/>
                    </a:ln>
                  </pic:spPr>
                </pic:pic>
              </a:graphicData>
            </a:graphic>
          </wp:inline>
        </w:drawing>
      </w:r>
    </w:p>
    <w:p w:rsidR="00E73947" w:rsidRDefault="00E73947" w:rsidP="00E73947">
      <w:pPr>
        <w:ind w:firstLine="709"/>
        <w:jc w:val="center"/>
        <w:rPr>
          <w:sz w:val="20"/>
          <w:szCs w:val="24"/>
        </w:rPr>
      </w:pPr>
      <w:r>
        <w:rPr>
          <w:b/>
          <w:sz w:val="20"/>
          <w:szCs w:val="24"/>
        </w:rPr>
        <w:t>Rys. 4.19.</w:t>
      </w:r>
      <w:r>
        <w:rPr>
          <w:sz w:val="20"/>
          <w:szCs w:val="24"/>
        </w:rPr>
        <w:t xml:space="preserve"> Etap dostawy i płatności zamówienia</w:t>
      </w:r>
    </w:p>
    <w:p w:rsidR="00E73947" w:rsidRDefault="00E73947" w:rsidP="00E73947">
      <w:pPr>
        <w:ind w:firstLine="709"/>
        <w:jc w:val="center"/>
        <w:rPr>
          <w:sz w:val="20"/>
          <w:szCs w:val="24"/>
        </w:rPr>
      </w:pPr>
      <w:r>
        <w:rPr>
          <w:sz w:val="20"/>
          <w:szCs w:val="24"/>
        </w:rPr>
        <w:t>Źródło: opracowanie własne</w:t>
      </w:r>
    </w:p>
    <w:p w:rsidR="00E73947" w:rsidRDefault="000958C5" w:rsidP="00E73947">
      <w:pPr>
        <w:spacing w:line="360" w:lineRule="auto"/>
        <w:ind w:firstLine="709"/>
        <w:jc w:val="both"/>
        <w:rPr>
          <w:szCs w:val="24"/>
        </w:rPr>
      </w:pPr>
      <w:r>
        <w:rPr>
          <w:szCs w:val="24"/>
        </w:rPr>
        <w:t xml:space="preserve">Ostatnim krokiem do poprawnego złożenia zamówienia, jest potwierdzenie </w:t>
      </w:r>
      <w:r w:rsidR="00260B20">
        <w:rPr>
          <w:szCs w:val="24"/>
        </w:rPr>
        <w:t>wszystkich wprowadzonych danych (rys 4.20).</w:t>
      </w:r>
      <w:r w:rsidR="00C05EC2">
        <w:rPr>
          <w:szCs w:val="24"/>
        </w:rPr>
        <w:t xml:space="preserve"> </w:t>
      </w:r>
      <w:r w:rsidR="00035FB3">
        <w:rPr>
          <w:szCs w:val="24"/>
        </w:rPr>
        <w:t>Użytkownik</w:t>
      </w:r>
      <w:r w:rsidR="00C05EC2">
        <w:rPr>
          <w:szCs w:val="24"/>
        </w:rPr>
        <w:t xml:space="preserve"> w każdej chwili może zmienić swoje dane klikając w odpowiednie przyciski.</w:t>
      </w:r>
      <w:r w:rsidR="005D407D">
        <w:rPr>
          <w:szCs w:val="24"/>
        </w:rPr>
        <w:t xml:space="preserve"> </w:t>
      </w:r>
      <w:r w:rsidR="00573A3B">
        <w:rPr>
          <w:szCs w:val="24"/>
        </w:rPr>
        <w:t>Sklep posiada opcje z udzielaniem rabatów</w:t>
      </w:r>
      <w:r w:rsidR="005D407D">
        <w:rPr>
          <w:szCs w:val="24"/>
        </w:rPr>
        <w:t xml:space="preserve">. </w:t>
      </w:r>
      <w:r w:rsidR="00222572">
        <w:rPr>
          <w:szCs w:val="24"/>
        </w:rPr>
        <w:t xml:space="preserve">Aby go użyć, należy wpisać kod i kliknąć przycisk sprawdź kod rabatowy. </w:t>
      </w:r>
      <w:r w:rsidR="005D407D">
        <w:rPr>
          <w:szCs w:val="24"/>
        </w:rPr>
        <w:t xml:space="preserve">Jeżeli </w:t>
      </w:r>
      <w:r w:rsidR="00222572">
        <w:rPr>
          <w:szCs w:val="24"/>
        </w:rPr>
        <w:t xml:space="preserve">kod </w:t>
      </w:r>
      <w:r w:rsidR="005D407D">
        <w:rPr>
          <w:szCs w:val="24"/>
        </w:rPr>
        <w:t xml:space="preserve">jest aktywny, cena zostanie zmniejszona o </w:t>
      </w:r>
      <w:r w:rsidR="0022275E">
        <w:rPr>
          <w:szCs w:val="24"/>
        </w:rPr>
        <w:t xml:space="preserve">określony </w:t>
      </w:r>
      <w:r w:rsidR="005D407D">
        <w:rPr>
          <w:szCs w:val="24"/>
        </w:rPr>
        <w:t>procent. Używanie kodu rabatowego zostało pokazane na rys 4.20.</w:t>
      </w:r>
    </w:p>
    <w:p w:rsidR="00CA6FA8" w:rsidRDefault="00CA6FA8" w:rsidP="00CA6FA8">
      <w:pPr>
        <w:spacing w:line="360" w:lineRule="auto"/>
        <w:jc w:val="center"/>
        <w:rPr>
          <w:szCs w:val="24"/>
        </w:rPr>
      </w:pPr>
      <w:r>
        <w:rPr>
          <w:noProof/>
          <w:szCs w:val="24"/>
          <w:lang w:eastAsia="pl-PL"/>
        </w:rPr>
        <w:lastRenderedPageBreak/>
        <w:drawing>
          <wp:inline distT="0" distB="0" distL="0" distR="0">
            <wp:extent cx="4467600" cy="3351600"/>
            <wp:effectExtent l="0" t="0" r="0" b="0"/>
            <wp:docPr id="22" name="Obraz 22" descr="C:\Users\kwachu\Desktop\zdjecia do pracy\glown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wachu\Desktop\zdjecia do pracy\glowne1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67600" cy="3351600"/>
                    </a:xfrm>
                    <a:prstGeom prst="rect">
                      <a:avLst/>
                    </a:prstGeom>
                    <a:noFill/>
                    <a:ln>
                      <a:noFill/>
                    </a:ln>
                  </pic:spPr>
                </pic:pic>
              </a:graphicData>
            </a:graphic>
          </wp:inline>
        </w:drawing>
      </w:r>
    </w:p>
    <w:p w:rsidR="00CA6FA8" w:rsidRDefault="00CA6FA8" w:rsidP="00CA6FA8">
      <w:pPr>
        <w:jc w:val="center"/>
        <w:rPr>
          <w:sz w:val="20"/>
          <w:szCs w:val="24"/>
        </w:rPr>
      </w:pPr>
      <w:r>
        <w:rPr>
          <w:b/>
          <w:sz w:val="20"/>
          <w:szCs w:val="24"/>
        </w:rPr>
        <w:t>Rys. 4.19.</w:t>
      </w:r>
      <w:r>
        <w:rPr>
          <w:sz w:val="20"/>
          <w:szCs w:val="24"/>
        </w:rPr>
        <w:t xml:space="preserve"> Potwierdzenie wprowadzonych danych z nakazem płatności</w:t>
      </w:r>
    </w:p>
    <w:p w:rsidR="00CA6FA8" w:rsidRDefault="00CA6FA8" w:rsidP="00CA6FA8">
      <w:pPr>
        <w:jc w:val="center"/>
        <w:rPr>
          <w:sz w:val="20"/>
          <w:szCs w:val="24"/>
        </w:rPr>
      </w:pPr>
      <w:r>
        <w:rPr>
          <w:sz w:val="20"/>
          <w:szCs w:val="24"/>
        </w:rPr>
        <w:t>Źródło: opracowanie własne</w:t>
      </w:r>
    </w:p>
    <w:p w:rsidR="00CA6FA8" w:rsidRDefault="00D873CB" w:rsidP="008B48B0">
      <w:pPr>
        <w:spacing w:line="360" w:lineRule="auto"/>
        <w:jc w:val="center"/>
        <w:rPr>
          <w:szCs w:val="24"/>
        </w:rPr>
      </w:pPr>
      <w:r>
        <w:rPr>
          <w:noProof/>
          <w:szCs w:val="24"/>
          <w:lang w:eastAsia="pl-PL"/>
        </w:rPr>
        <w:drawing>
          <wp:inline distT="0" distB="0" distL="0" distR="0">
            <wp:extent cx="4467600" cy="1188000"/>
            <wp:effectExtent l="0" t="0" r="0" b="0"/>
            <wp:docPr id="24" name="Obraz 24" descr="C:\Users\kwachu\Desktop\zdjecia do pracy\glow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wachu\Desktop\zdjecia do pracy\glowne1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7600" cy="1188000"/>
                    </a:xfrm>
                    <a:prstGeom prst="rect">
                      <a:avLst/>
                    </a:prstGeom>
                    <a:noFill/>
                    <a:ln>
                      <a:noFill/>
                    </a:ln>
                  </pic:spPr>
                </pic:pic>
              </a:graphicData>
            </a:graphic>
          </wp:inline>
        </w:drawing>
      </w:r>
    </w:p>
    <w:p w:rsidR="008B48B0" w:rsidRDefault="008B48B0" w:rsidP="008B48B0">
      <w:pPr>
        <w:jc w:val="center"/>
        <w:rPr>
          <w:sz w:val="20"/>
          <w:szCs w:val="24"/>
        </w:rPr>
      </w:pPr>
      <w:r>
        <w:rPr>
          <w:b/>
          <w:sz w:val="20"/>
          <w:szCs w:val="24"/>
        </w:rPr>
        <w:t>Rys. 4.20.</w:t>
      </w:r>
      <w:r>
        <w:rPr>
          <w:sz w:val="20"/>
          <w:szCs w:val="24"/>
        </w:rPr>
        <w:t xml:space="preserve"> Poprawność działania kodu rabatowego</w:t>
      </w:r>
    </w:p>
    <w:p w:rsidR="008B48B0" w:rsidRDefault="008B48B0" w:rsidP="008B48B0">
      <w:pPr>
        <w:jc w:val="center"/>
        <w:rPr>
          <w:sz w:val="20"/>
          <w:szCs w:val="24"/>
        </w:rPr>
      </w:pPr>
      <w:r>
        <w:rPr>
          <w:sz w:val="20"/>
          <w:szCs w:val="24"/>
        </w:rPr>
        <w:t>Źródło: opracowanie własne</w:t>
      </w:r>
    </w:p>
    <w:p w:rsidR="008B48B0" w:rsidRPr="00CA6FA8" w:rsidRDefault="002E33D4" w:rsidP="005F515F">
      <w:pPr>
        <w:spacing w:line="360" w:lineRule="auto"/>
        <w:ind w:firstLine="709"/>
        <w:jc w:val="both"/>
        <w:rPr>
          <w:szCs w:val="24"/>
        </w:rPr>
      </w:pPr>
      <w:r>
        <w:rPr>
          <w:szCs w:val="24"/>
        </w:rPr>
        <w:t xml:space="preserve">Gdy wszystkie dane są poprawnie wpisane, ostatnim krokiem jest kliknięcie przycisku złóż zamówienie. </w:t>
      </w:r>
      <w:r w:rsidR="00FC7BA4">
        <w:rPr>
          <w:szCs w:val="24"/>
        </w:rPr>
        <w:t xml:space="preserve">W sytuacji gdyby minutę wcześniej inny klient kupił ten sam przedmiot, co spowodowało by zmniejszenie ilości produktu w magazynie do liczby mniejszej niż w koszyku lub sklep zdecydował by o nagłej zmianie ceny, klient dostanie odpowiedni komunikat. </w:t>
      </w:r>
      <w:r w:rsidR="000A3A81">
        <w:rPr>
          <w:szCs w:val="24"/>
        </w:rPr>
        <w:t>Po złożeniu zamówienia, użytkownik dostaje informacj</w:t>
      </w:r>
      <w:r w:rsidR="0022275E">
        <w:rPr>
          <w:szCs w:val="24"/>
        </w:rPr>
        <w:t>ę</w:t>
      </w:r>
      <w:r w:rsidR="000A3A81">
        <w:rPr>
          <w:szCs w:val="24"/>
        </w:rPr>
        <w:t>, że na adres e-mail zostały przesłane odpowiednie informacje oraz wyświetla się numer zamówienia.</w:t>
      </w:r>
      <w:r w:rsidR="00776707">
        <w:rPr>
          <w:szCs w:val="24"/>
        </w:rPr>
        <w:t xml:space="preserve"> </w:t>
      </w:r>
      <w:r w:rsidR="0022275E">
        <w:rPr>
          <w:szCs w:val="24"/>
        </w:rPr>
        <w:t>W </w:t>
      </w:r>
      <w:r w:rsidR="00776707">
        <w:rPr>
          <w:szCs w:val="24"/>
        </w:rPr>
        <w:t xml:space="preserve">poczcie możemy znaleźć </w:t>
      </w:r>
      <w:r w:rsidR="00E90D05">
        <w:rPr>
          <w:szCs w:val="24"/>
        </w:rPr>
        <w:t>szczegóły</w:t>
      </w:r>
      <w:r w:rsidR="00776707">
        <w:rPr>
          <w:szCs w:val="24"/>
        </w:rPr>
        <w:t xml:space="preserve"> odnośnie zamówienia tj. zakupione produkty, wartość zamówienia, sposób dostawy, sposób płatności, wszystkie dane, informacje dla sprzedającego oraz w przypadku wybraniu metody płatność z góry, dane do przelewu.</w:t>
      </w:r>
      <w:r w:rsidR="00401243">
        <w:rPr>
          <w:szCs w:val="24"/>
        </w:rPr>
        <w:t xml:space="preserve"> Tak stworzone zamówienie uzyskuje status w trakcie realizacji i użytkownik ma możliwość podglądu zamówienia w panelu</w:t>
      </w:r>
      <w:r w:rsidR="00C01715">
        <w:rPr>
          <w:szCs w:val="24"/>
        </w:rPr>
        <w:t>,</w:t>
      </w:r>
      <w:r w:rsidR="00401243">
        <w:rPr>
          <w:szCs w:val="24"/>
        </w:rPr>
        <w:t xml:space="preserve"> który znajduj</w:t>
      </w:r>
      <w:r w:rsidR="00C806D7">
        <w:rPr>
          <w:szCs w:val="24"/>
        </w:rPr>
        <w:t>e</w:t>
      </w:r>
      <w:r w:rsidR="00401243">
        <w:rPr>
          <w:szCs w:val="24"/>
        </w:rPr>
        <w:t xml:space="preserve"> się pod przyciskiem moje konto.</w:t>
      </w:r>
    </w:p>
    <w:p w:rsidR="008B6033" w:rsidRDefault="00ED780C" w:rsidP="008B6033">
      <w:pPr>
        <w:pStyle w:val="Nagwek3"/>
        <w:rPr>
          <w:color w:val="000000" w:themeColor="text1"/>
        </w:rPr>
      </w:pPr>
      <w:bookmarkStart w:id="33" w:name="_Toc29303886"/>
      <w:r w:rsidRPr="00C57843">
        <w:rPr>
          <w:color w:val="000000" w:themeColor="text1"/>
        </w:rPr>
        <w:lastRenderedPageBreak/>
        <w:t>Funkcje panelu użytkownika</w:t>
      </w:r>
      <w:bookmarkEnd w:id="33"/>
    </w:p>
    <w:p w:rsidR="00E171F4" w:rsidRDefault="00DE5EFE" w:rsidP="00DE5EFE">
      <w:pPr>
        <w:spacing w:line="360" w:lineRule="auto"/>
        <w:ind w:firstLine="426"/>
        <w:jc w:val="both"/>
      </w:pPr>
      <w:r>
        <w:t>Panel użytkownika uruchamia się poprzez kliknięcie w górnym pasku moje konto lub dowolnego narzędzia pokazanego na rysunku 4.14. Użytko</w:t>
      </w:r>
      <w:r w:rsidR="00492024">
        <w:t>wnik ma do dyspozycji 7 pozycji.</w:t>
      </w:r>
    </w:p>
    <w:p w:rsidR="00DE5EFE" w:rsidRDefault="00DE5EFE" w:rsidP="00DE5EFE">
      <w:pPr>
        <w:spacing w:line="360" w:lineRule="auto"/>
        <w:ind w:firstLine="426"/>
        <w:jc w:val="both"/>
      </w:pPr>
      <w:r>
        <w:t>Pierwszą pozycją w panelu użytkownika</w:t>
      </w:r>
      <w:r w:rsidR="00F8793F">
        <w:t>, któr</w:t>
      </w:r>
      <w:r w:rsidR="00E9476B">
        <w:t>ą</w:t>
      </w:r>
      <w:r w:rsidR="00F8793F">
        <w:t xml:space="preserve"> przedstawia rys.</w:t>
      </w:r>
      <w:r w:rsidR="002B0BDC">
        <w:t xml:space="preserve"> </w:t>
      </w:r>
      <w:r w:rsidR="00F8793F">
        <w:t>4.21,</w:t>
      </w:r>
      <w:r>
        <w:t xml:space="preserve"> są moje zamówienia. Na tej stronie znajdują się wszystkie zamówienia oraz podstawowe informacje</w:t>
      </w:r>
      <w:r w:rsidR="002B5D85">
        <w:t xml:space="preserve"> oraz użytkownik</w:t>
      </w:r>
      <w:r>
        <w:t xml:space="preserve"> może posortować według statusu </w:t>
      </w:r>
      <w:r w:rsidR="002B5D85">
        <w:t>i</w:t>
      </w:r>
      <w:r>
        <w:t xml:space="preserve"> daty. Aby zobaczyć dokładniejsze informacje na temat danego zamówienia, klient korzysta z przycisku zobacz szczegóły, który kieruje go do nowej strony</w:t>
      </w:r>
      <w:r w:rsidR="002B0BDC">
        <w:t xml:space="preserve"> (rys. 4.22)</w:t>
      </w:r>
      <w:r>
        <w:t>.</w:t>
      </w:r>
      <w:r w:rsidR="00DA5662">
        <w:t xml:space="preserve"> Zamówienie nr 137, to zamówienie </w:t>
      </w:r>
      <w:r w:rsidR="007C5DD9">
        <w:t>utworzone</w:t>
      </w:r>
      <w:r w:rsidR="00C806D7">
        <w:t xml:space="preserve"> w </w:t>
      </w:r>
      <w:r w:rsidR="00DA5662">
        <w:t>punkcie 4.1.3.</w:t>
      </w:r>
    </w:p>
    <w:p w:rsidR="00FE068D" w:rsidRDefault="00154DAC" w:rsidP="00FE068D">
      <w:pPr>
        <w:spacing w:line="360" w:lineRule="auto"/>
        <w:jc w:val="center"/>
      </w:pPr>
      <w:r>
        <w:rPr>
          <w:noProof/>
          <w:lang w:eastAsia="pl-PL"/>
        </w:rPr>
        <w:drawing>
          <wp:inline distT="0" distB="0" distL="0" distR="0">
            <wp:extent cx="4461989" cy="2165230"/>
            <wp:effectExtent l="0" t="0" r="0" b="0"/>
            <wp:docPr id="15" name="Obraz 15" descr="C:\Users\kwachu\Desktop\zdjecia do pracy\glowne20 — k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0 — kopia.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7600" cy="2167953"/>
                    </a:xfrm>
                    <a:prstGeom prst="rect">
                      <a:avLst/>
                    </a:prstGeom>
                    <a:noFill/>
                    <a:ln>
                      <a:noFill/>
                    </a:ln>
                  </pic:spPr>
                </pic:pic>
              </a:graphicData>
            </a:graphic>
          </wp:inline>
        </w:drawing>
      </w:r>
    </w:p>
    <w:p w:rsidR="00FE068D" w:rsidRDefault="00FE068D" w:rsidP="00FE068D">
      <w:pPr>
        <w:jc w:val="center"/>
        <w:rPr>
          <w:sz w:val="20"/>
        </w:rPr>
      </w:pPr>
      <w:r>
        <w:rPr>
          <w:b/>
          <w:sz w:val="20"/>
        </w:rPr>
        <w:t>Rys. 4.20.</w:t>
      </w:r>
      <w:r>
        <w:rPr>
          <w:sz w:val="20"/>
        </w:rPr>
        <w:t xml:space="preserve"> Panel użytkownika, moje zamówienia</w:t>
      </w:r>
    </w:p>
    <w:p w:rsidR="00FE068D" w:rsidRDefault="00FE068D" w:rsidP="00FE068D">
      <w:pPr>
        <w:jc w:val="center"/>
        <w:rPr>
          <w:sz w:val="20"/>
        </w:rPr>
      </w:pPr>
      <w:r>
        <w:rPr>
          <w:sz w:val="20"/>
        </w:rPr>
        <w:t>Źródło: opracowanie własne</w:t>
      </w:r>
    </w:p>
    <w:p w:rsidR="00FE068D" w:rsidRDefault="00154DAC" w:rsidP="00FE7029">
      <w:pPr>
        <w:spacing w:line="360" w:lineRule="auto"/>
        <w:jc w:val="center"/>
      </w:pPr>
      <w:r>
        <w:rPr>
          <w:noProof/>
          <w:lang w:eastAsia="pl-PL"/>
        </w:rPr>
        <w:drawing>
          <wp:inline distT="0" distB="0" distL="0" distR="0">
            <wp:extent cx="4465673" cy="2984739"/>
            <wp:effectExtent l="0" t="0" r="0" b="0"/>
            <wp:docPr id="23" name="Obraz 23" descr="C:\Users\kwachu\Desktop\zdjecia do pracy\glowne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1_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67600" cy="2986027"/>
                    </a:xfrm>
                    <a:prstGeom prst="rect">
                      <a:avLst/>
                    </a:prstGeom>
                    <a:noFill/>
                    <a:ln>
                      <a:noFill/>
                    </a:ln>
                  </pic:spPr>
                </pic:pic>
              </a:graphicData>
            </a:graphic>
          </wp:inline>
        </w:drawing>
      </w:r>
    </w:p>
    <w:p w:rsidR="00FE7029" w:rsidRDefault="00FE7029" w:rsidP="00FE7029">
      <w:pPr>
        <w:jc w:val="center"/>
        <w:rPr>
          <w:sz w:val="20"/>
        </w:rPr>
      </w:pPr>
      <w:r>
        <w:rPr>
          <w:b/>
          <w:sz w:val="20"/>
        </w:rPr>
        <w:t>Rys 4.21.</w:t>
      </w:r>
      <w:r>
        <w:rPr>
          <w:sz w:val="20"/>
        </w:rPr>
        <w:t xml:space="preserve"> Szczegóły zamówienia nr 137</w:t>
      </w:r>
    </w:p>
    <w:p w:rsidR="00FE7029" w:rsidRDefault="00FE7029" w:rsidP="00FE7029">
      <w:pPr>
        <w:jc w:val="center"/>
        <w:rPr>
          <w:sz w:val="20"/>
        </w:rPr>
      </w:pPr>
      <w:r>
        <w:rPr>
          <w:sz w:val="20"/>
        </w:rPr>
        <w:t>Źródło: opracowanie własne</w:t>
      </w:r>
    </w:p>
    <w:p w:rsidR="00FE7029" w:rsidRDefault="00D86E5F" w:rsidP="00FE7029">
      <w:pPr>
        <w:spacing w:line="360" w:lineRule="auto"/>
        <w:jc w:val="both"/>
      </w:pPr>
      <w:r>
        <w:t>Na rys 4.21 można odczytać takie informacje jak:</w:t>
      </w:r>
    </w:p>
    <w:p w:rsidR="00D86E5F" w:rsidRDefault="00D86E5F" w:rsidP="00D86E5F">
      <w:pPr>
        <w:pStyle w:val="Akapitzlist"/>
        <w:numPr>
          <w:ilvl w:val="0"/>
          <w:numId w:val="33"/>
        </w:numPr>
        <w:spacing w:line="360" w:lineRule="auto"/>
        <w:jc w:val="both"/>
      </w:pPr>
      <w:r>
        <w:t>numer zamówienia</w:t>
      </w:r>
    </w:p>
    <w:p w:rsidR="00D86E5F" w:rsidRDefault="00D86E5F" w:rsidP="00D86E5F">
      <w:pPr>
        <w:pStyle w:val="Akapitzlist"/>
        <w:numPr>
          <w:ilvl w:val="0"/>
          <w:numId w:val="33"/>
        </w:numPr>
        <w:spacing w:line="360" w:lineRule="auto"/>
        <w:jc w:val="both"/>
      </w:pPr>
      <w:r>
        <w:lastRenderedPageBreak/>
        <w:t>dane zamawiającego</w:t>
      </w:r>
    </w:p>
    <w:p w:rsidR="00D86E5F" w:rsidRDefault="00D86E5F" w:rsidP="00D86E5F">
      <w:pPr>
        <w:pStyle w:val="Akapitzlist"/>
        <w:numPr>
          <w:ilvl w:val="0"/>
          <w:numId w:val="33"/>
        </w:numPr>
        <w:spacing w:line="360" w:lineRule="auto"/>
        <w:jc w:val="both"/>
      </w:pPr>
      <w:r>
        <w:t>dane odbiorcy</w:t>
      </w:r>
    </w:p>
    <w:p w:rsidR="00D86E5F" w:rsidRDefault="00D86E5F" w:rsidP="00D86E5F">
      <w:pPr>
        <w:pStyle w:val="Akapitzlist"/>
        <w:numPr>
          <w:ilvl w:val="0"/>
          <w:numId w:val="33"/>
        </w:numPr>
        <w:spacing w:line="360" w:lineRule="auto"/>
        <w:jc w:val="both"/>
      </w:pPr>
      <w:r>
        <w:t>adres dostawy</w:t>
      </w:r>
    </w:p>
    <w:p w:rsidR="00D86E5F" w:rsidRDefault="00D86E5F" w:rsidP="00D86E5F">
      <w:pPr>
        <w:pStyle w:val="Akapitzlist"/>
        <w:numPr>
          <w:ilvl w:val="0"/>
          <w:numId w:val="33"/>
        </w:numPr>
        <w:spacing w:line="360" w:lineRule="auto"/>
        <w:jc w:val="both"/>
      </w:pPr>
      <w:r>
        <w:t>dane do faktury (jeżeli została zaznaczona opcja z fakturą)</w:t>
      </w:r>
    </w:p>
    <w:p w:rsidR="00D86E5F" w:rsidRDefault="00D86E5F" w:rsidP="00D86E5F">
      <w:pPr>
        <w:pStyle w:val="Akapitzlist"/>
        <w:numPr>
          <w:ilvl w:val="0"/>
          <w:numId w:val="33"/>
        </w:numPr>
        <w:spacing w:line="360" w:lineRule="auto"/>
        <w:jc w:val="both"/>
      </w:pPr>
      <w:r>
        <w:t>zakupione produkty</w:t>
      </w:r>
    </w:p>
    <w:p w:rsidR="00D86E5F" w:rsidRDefault="00D86E5F" w:rsidP="00D86E5F">
      <w:pPr>
        <w:pStyle w:val="Akapitzlist"/>
        <w:numPr>
          <w:ilvl w:val="0"/>
          <w:numId w:val="33"/>
        </w:numPr>
        <w:spacing w:line="360" w:lineRule="auto"/>
        <w:jc w:val="both"/>
      </w:pPr>
      <w:r>
        <w:t>wartość zamówienia z dostawą (jeżeli został wykorzystany kod rabatowy, użytkownikowi zostaje wyświetlony komunikat)</w:t>
      </w:r>
    </w:p>
    <w:p w:rsidR="00C761AC" w:rsidRDefault="00962A73" w:rsidP="003A1B10">
      <w:pPr>
        <w:pStyle w:val="Akapitzlist"/>
        <w:numPr>
          <w:ilvl w:val="0"/>
          <w:numId w:val="33"/>
        </w:numPr>
        <w:spacing w:line="360" w:lineRule="auto"/>
        <w:jc w:val="both"/>
      </w:pPr>
      <w:r>
        <w:t>zwracane produkty (w sytuacji gdy przedmiot zostanie zwrócony, pod ceną pojawią się</w:t>
      </w:r>
      <w:r w:rsidR="00441158">
        <w:t xml:space="preserve"> odpowiednie</w:t>
      </w:r>
      <w:r>
        <w:t xml:space="preserve"> </w:t>
      </w:r>
      <w:r w:rsidR="00C761AC">
        <w:t>informacje</w:t>
      </w:r>
      <w:r>
        <w:t>)</w:t>
      </w:r>
    </w:p>
    <w:p w:rsidR="00CB58C6" w:rsidRDefault="002E21A3" w:rsidP="00CB58C6">
      <w:pPr>
        <w:spacing w:line="360" w:lineRule="auto"/>
        <w:jc w:val="both"/>
      </w:pPr>
      <w:r>
        <w:t>Gdy</w:t>
      </w:r>
      <w:r w:rsidR="00CB58C6">
        <w:t xml:space="preserve"> </w:t>
      </w:r>
      <w:r w:rsidR="00086CB4">
        <w:t xml:space="preserve">podczas składania zamówienia </w:t>
      </w:r>
      <w:r w:rsidR="00CB58C6">
        <w:t>została wybrana opcja z fakturą,</w:t>
      </w:r>
      <w:r w:rsidR="0017322F">
        <w:t xml:space="preserve"> </w:t>
      </w:r>
      <w:r w:rsidR="00CB58C6">
        <w:t xml:space="preserve">możliwe jest pobranie PDF faktury VAT, </w:t>
      </w:r>
      <w:r w:rsidR="001E0299">
        <w:t xml:space="preserve">ale </w:t>
      </w:r>
      <w:r w:rsidR="00CB58C6">
        <w:t xml:space="preserve">tylko wtedy </w:t>
      </w:r>
      <w:r w:rsidR="001E0299">
        <w:t xml:space="preserve">gdy </w:t>
      </w:r>
      <w:r w:rsidR="00CB58C6">
        <w:t xml:space="preserve">zamówienie zostało </w:t>
      </w:r>
      <w:r w:rsidR="0017322F">
        <w:t xml:space="preserve">już </w:t>
      </w:r>
      <w:r w:rsidR="00CB58C6">
        <w:t xml:space="preserve">zrealizowane. </w:t>
      </w:r>
      <w:r w:rsidR="003A1ADD">
        <w:t xml:space="preserve">Faktura VAT zostaje automatycznie pobierana na urządzenie. Rys 4.22 przedstawia fakturę dla zamówienia </w:t>
      </w:r>
      <w:r w:rsidR="00850E41">
        <w:t xml:space="preserve">nr. </w:t>
      </w:r>
      <w:r w:rsidR="003A1ADD">
        <w:t>137.</w:t>
      </w:r>
    </w:p>
    <w:p w:rsidR="003A1ADD" w:rsidRDefault="008F702E" w:rsidP="008F702E">
      <w:pPr>
        <w:spacing w:line="360" w:lineRule="auto"/>
        <w:jc w:val="center"/>
      </w:pPr>
      <w:r>
        <w:rPr>
          <w:noProof/>
          <w:lang w:eastAsia="pl-PL"/>
        </w:rPr>
        <w:drawing>
          <wp:inline distT="0" distB="0" distL="0" distR="0">
            <wp:extent cx="4467600" cy="3168000"/>
            <wp:effectExtent l="0" t="0" r="0" b="0"/>
            <wp:docPr id="28" name="Obraz 28" descr="C:\Users\kwachu\Desktop\zdjecia do pracy\fa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faktura.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7600" cy="3168000"/>
                    </a:xfrm>
                    <a:prstGeom prst="rect">
                      <a:avLst/>
                    </a:prstGeom>
                    <a:noFill/>
                    <a:ln>
                      <a:noFill/>
                    </a:ln>
                  </pic:spPr>
                </pic:pic>
              </a:graphicData>
            </a:graphic>
          </wp:inline>
        </w:drawing>
      </w:r>
    </w:p>
    <w:p w:rsidR="008F702E" w:rsidRDefault="008F702E" w:rsidP="008F702E">
      <w:pPr>
        <w:jc w:val="center"/>
        <w:rPr>
          <w:sz w:val="20"/>
        </w:rPr>
      </w:pPr>
      <w:r>
        <w:rPr>
          <w:b/>
          <w:sz w:val="20"/>
        </w:rPr>
        <w:t>Rys. 4.22.</w:t>
      </w:r>
      <w:r>
        <w:rPr>
          <w:sz w:val="20"/>
        </w:rPr>
        <w:t xml:space="preserve"> Faktura VAT zamówienia nr. 137</w:t>
      </w:r>
    </w:p>
    <w:p w:rsidR="00AA4C7E" w:rsidRPr="00CE2281" w:rsidRDefault="00AA4C7E" w:rsidP="00CE2281">
      <w:pPr>
        <w:jc w:val="center"/>
        <w:rPr>
          <w:sz w:val="20"/>
        </w:rPr>
      </w:pPr>
      <w:r>
        <w:rPr>
          <w:sz w:val="20"/>
        </w:rPr>
        <w:t>Źródło: opracowanie wła</w:t>
      </w:r>
      <w:r w:rsidR="00CE2281">
        <w:rPr>
          <w:sz w:val="20"/>
        </w:rPr>
        <w:t>sne</w:t>
      </w:r>
    </w:p>
    <w:p w:rsidR="00662871" w:rsidRDefault="003A1B10" w:rsidP="003A1B10">
      <w:pPr>
        <w:spacing w:line="360" w:lineRule="auto"/>
        <w:ind w:firstLine="284"/>
        <w:jc w:val="both"/>
      </w:pPr>
      <w:r>
        <w:t>Kolejna pozycja odpowiada za</w:t>
      </w:r>
      <w:r w:rsidR="009C1E66">
        <w:t xml:space="preserve"> formularz zwrotu. Zwrot jest możliwy tylko wtedy kiedy zamówienie zostało zrealizowane oraz nie upłynęło 14 dni od otrzymania przesyłki.</w:t>
      </w:r>
      <w:r w:rsidR="00EF0D1F">
        <w:t xml:space="preserve"> Wygląd tego narzędzia jest podobny do zamówień z rys. 4.20.</w:t>
      </w:r>
      <w:r w:rsidR="00662871">
        <w:t xml:space="preserve"> Na samym początku użytkownik powinien uzupełnić swoje informacje adresowe w narzędziu dane osobowe. Jeżeli tego nie zrobi, zwrot będzie niemożliwy oraz pojawi się odpowiedni komunikat.</w:t>
      </w:r>
    </w:p>
    <w:p w:rsidR="003A1B10" w:rsidRDefault="00EF0D1F" w:rsidP="003A1B10">
      <w:pPr>
        <w:spacing w:line="360" w:lineRule="auto"/>
        <w:ind w:firstLine="284"/>
        <w:jc w:val="both"/>
      </w:pPr>
      <w:r>
        <w:t xml:space="preserve"> Aby zwrócić </w:t>
      </w:r>
      <w:r w:rsidR="00662871">
        <w:t>przedmiot/y</w:t>
      </w:r>
      <w:r>
        <w:t>, użytkownik musi kliknąć zwróć</w:t>
      </w:r>
      <w:r w:rsidR="00662871">
        <w:t xml:space="preserve"> produkt</w:t>
      </w:r>
      <w:r>
        <w:t xml:space="preserve"> a następnie wybrać interesujący go przedmiot</w:t>
      </w:r>
      <w:r w:rsidR="003163FB">
        <w:t>/y</w:t>
      </w:r>
      <w:r>
        <w:t>, podać jego ilość, nr konta bankowego oraz powód.</w:t>
      </w:r>
      <w:r w:rsidR="008F3FE0">
        <w:t xml:space="preserve"> </w:t>
      </w:r>
      <w:r w:rsidR="00DC4163">
        <w:t xml:space="preserve">Poprawnie </w:t>
      </w:r>
      <w:r w:rsidR="00DC4163">
        <w:lastRenderedPageBreak/>
        <w:t>wybrany produkt powinien posiadać ciemne tło (rys</w:t>
      </w:r>
      <w:r w:rsidR="001F729D">
        <w:t>.</w:t>
      </w:r>
      <w:r w:rsidR="00DC4163">
        <w:t> 4.2</w:t>
      </w:r>
      <w:r w:rsidR="00170677">
        <w:t>3</w:t>
      </w:r>
      <w:r w:rsidR="00DC4163">
        <w:t xml:space="preserve">). Jeżeli wszystkie dane zostały poprawnie wprowadzone, na adres e-mail zostanie przesłany </w:t>
      </w:r>
      <w:r w:rsidR="00A25431">
        <w:t>w formie PDF</w:t>
      </w:r>
      <w:r w:rsidR="001F729D">
        <w:t xml:space="preserve"> (rys. 4.24)</w:t>
      </w:r>
      <w:r w:rsidR="00DC4163">
        <w:t xml:space="preserve"> oraz inf</w:t>
      </w:r>
      <w:r w:rsidR="003163FB">
        <w:t xml:space="preserve">ormacja o dalszym postępowaniu. </w:t>
      </w:r>
    </w:p>
    <w:p w:rsidR="00004D49" w:rsidRDefault="00004D49" w:rsidP="00004D49">
      <w:pPr>
        <w:spacing w:line="360" w:lineRule="auto"/>
        <w:jc w:val="center"/>
      </w:pPr>
      <w:r>
        <w:rPr>
          <w:noProof/>
          <w:lang w:eastAsia="pl-PL"/>
        </w:rPr>
        <w:drawing>
          <wp:inline distT="0" distB="0" distL="0" distR="0">
            <wp:extent cx="4467600" cy="1940400"/>
            <wp:effectExtent l="0" t="0" r="0" b="0"/>
            <wp:docPr id="29" name="Obraz 29" descr="C:\Users\kwachu\Desktop\zdjecia do pracy\glown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7600" cy="1940400"/>
                    </a:xfrm>
                    <a:prstGeom prst="rect">
                      <a:avLst/>
                    </a:prstGeom>
                    <a:noFill/>
                    <a:ln>
                      <a:noFill/>
                    </a:ln>
                  </pic:spPr>
                </pic:pic>
              </a:graphicData>
            </a:graphic>
          </wp:inline>
        </w:drawing>
      </w:r>
    </w:p>
    <w:p w:rsidR="00004D49" w:rsidRDefault="00004D49" w:rsidP="00004D49">
      <w:pPr>
        <w:jc w:val="center"/>
        <w:rPr>
          <w:sz w:val="20"/>
        </w:rPr>
      </w:pPr>
      <w:r>
        <w:rPr>
          <w:b/>
          <w:sz w:val="20"/>
        </w:rPr>
        <w:t xml:space="preserve">Rys. 4.23. </w:t>
      </w:r>
      <w:r>
        <w:rPr>
          <w:sz w:val="20"/>
        </w:rPr>
        <w:t>Zwrot dwóch przedmiotów z zamówienia nr. 137</w:t>
      </w:r>
    </w:p>
    <w:p w:rsidR="00004D49" w:rsidRDefault="00004D49" w:rsidP="00004D49">
      <w:pPr>
        <w:jc w:val="center"/>
        <w:rPr>
          <w:sz w:val="20"/>
        </w:rPr>
      </w:pPr>
      <w:r>
        <w:rPr>
          <w:sz w:val="20"/>
        </w:rPr>
        <w:t>Źródło: opracowanie własne</w:t>
      </w:r>
    </w:p>
    <w:p w:rsidR="00004D49" w:rsidRDefault="00423BC4" w:rsidP="00423BC4">
      <w:pPr>
        <w:spacing w:line="360" w:lineRule="auto"/>
        <w:jc w:val="center"/>
      </w:pPr>
      <w:r>
        <w:rPr>
          <w:noProof/>
          <w:lang w:eastAsia="pl-PL"/>
        </w:rPr>
        <w:drawing>
          <wp:inline distT="0" distB="0" distL="0" distR="0">
            <wp:extent cx="4467600" cy="2422800"/>
            <wp:effectExtent l="0" t="0" r="0" b="0"/>
            <wp:docPr id="30" name="Obraz 30" descr="C:\Users\kwachu\Desktop\zdjecia do pracy\zw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zwrot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7600" cy="2422800"/>
                    </a:xfrm>
                    <a:prstGeom prst="rect">
                      <a:avLst/>
                    </a:prstGeom>
                    <a:noFill/>
                    <a:ln>
                      <a:noFill/>
                    </a:ln>
                  </pic:spPr>
                </pic:pic>
              </a:graphicData>
            </a:graphic>
          </wp:inline>
        </w:drawing>
      </w:r>
    </w:p>
    <w:p w:rsidR="00423BC4" w:rsidRDefault="00423BC4" w:rsidP="00423BC4">
      <w:pPr>
        <w:jc w:val="center"/>
        <w:rPr>
          <w:sz w:val="20"/>
        </w:rPr>
      </w:pPr>
      <w:r>
        <w:rPr>
          <w:b/>
          <w:sz w:val="20"/>
        </w:rPr>
        <w:t xml:space="preserve">Rys. 4.24. </w:t>
      </w:r>
      <w:r>
        <w:rPr>
          <w:sz w:val="20"/>
        </w:rPr>
        <w:t>Uzupełniony formularz zwrotu wysłany przez e-mail</w:t>
      </w:r>
    </w:p>
    <w:p w:rsidR="00BD0151" w:rsidRPr="00BD0151" w:rsidRDefault="00423BC4" w:rsidP="00BD0151">
      <w:pPr>
        <w:jc w:val="center"/>
        <w:rPr>
          <w:sz w:val="20"/>
        </w:rPr>
      </w:pPr>
      <w:r>
        <w:rPr>
          <w:sz w:val="20"/>
        </w:rPr>
        <w:t>Źródło: opracowanie wł</w:t>
      </w:r>
      <w:r w:rsidR="00286238">
        <w:rPr>
          <w:sz w:val="20"/>
        </w:rPr>
        <w:t>asne</w:t>
      </w:r>
    </w:p>
    <w:p w:rsidR="001D5363" w:rsidRDefault="009F3B00" w:rsidP="002F39BF">
      <w:pPr>
        <w:spacing w:line="360" w:lineRule="auto"/>
        <w:ind w:firstLine="709"/>
      </w:pPr>
      <w:r>
        <w:t>W kolejnej pozycji bocznego menu, użytkownik może skorzystać z formularza reklamacji</w:t>
      </w:r>
      <w:r w:rsidR="007D3505">
        <w:t>,</w:t>
      </w:r>
      <w:r>
        <w:t xml:space="preserve"> który </w:t>
      </w:r>
      <w:r w:rsidR="007D3505">
        <w:t xml:space="preserve">jest możliwy tylko wtedy kiedy zamówienie zostało zrealizowane oraz zamówienie nie jest w trakcie zwrotu bądź reklamacji. Jeżeli to kryterium </w:t>
      </w:r>
      <w:r w:rsidR="001369BD">
        <w:t>nie jest spełnione</w:t>
      </w:r>
      <w:r w:rsidR="007D3505">
        <w:t>, na liście nie wyświetlą się produkty z danego zamówienia.</w:t>
      </w:r>
      <w:r w:rsidR="009D05EF">
        <w:t xml:space="preserve"> Wyżej </w:t>
      </w:r>
      <w:r w:rsidR="0055053C">
        <w:t>został dokonany zwrot</w:t>
      </w:r>
      <w:r w:rsidR="009D05EF">
        <w:t>, który zmienił status zamówienia</w:t>
      </w:r>
      <w:r w:rsidR="003A4D65">
        <w:t xml:space="preserve"> (nr 137)</w:t>
      </w:r>
      <w:r w:rsidR="009D05EF">
        <w:t>, dlatego też przedmioty nie zosta</w:t>
      </w:r>
      <w:r w:rsidR="00A96E2E">
        <w:t>ły</w:t>
      </w:r>
      <w:r w:rsidR="009D05EF">
        <w:t xml:space="preserve"> wyświetlone.</w:t>
      </w:r>
      <w:r w:rsidR="009E7567">
        <w:t xml:space="preserve"> </w:t>
      </w:r>
      <w:r w:rsidR="00987A0F">
        <w:t xml:space="preserve">Użytkownik ma do dyspozycji wyszukiwarkę oraz automatyczne wpisywanie danych przedmiotu po kliknięciu w puste kółko po lewej stronie. Jeżeli kółko jest zamalowane na niebiesko, </w:t>
      </w:r>
      <w:r w:rsidR="002D7FE8">
        <w:t xml:space="preserve">to znaczy że </w:t>
      </w:r>
      <w:r w:rsidR="00987A0F">
        <w:t>produkt został wybrany i przepisany do formularza.</w:t>
      </w:r>
      <w:r w:rsidR="004B62A5">
        <w:t xml:space="preserve"> Reklamacja możliwa jest tylko dla jednego przedmiotu.</w:t>
      </w:r>
      <w:r w:rsidR="003A4D65">
        <w:t xml:space="preserve"> Dodatkowo, należy wybrać sposób </w:t>
      </w:r>
      <w:r w:rsidR="00A2342C">
        <w:t>realizacji reklamacji</w:t>
      </w:r>
      <w:r w:rsidR="003A4D65">
        <w:t xml:space="preserve"> (naprawa, wymiana, zwrot pieniędzy)</w:t>
      </w:r>
      <w:ins w:id="34" w:author="stoch" w:date="2020-01-15T20:12:00Z">
        <w:r w:rsidR="00A2342C">
          <w:t xml:space="preserve"> (?reklamacja nie musi być sprawą sporną?)</w:t>
        </w:r>
      </w:ins>
      <w:r w:rsidR="003A4D65">
        <w:t xml:space="preserve">. W przypadku wyboru naprawy bądź wymiany, użytkownik zostanie </w:t>
      </w:r>
      <w:r w:rsidR="00A2342C">
        <w:t>po</w:t>
      </w:r>
      <w:r w:rsidR="003A4D65">
        <w:t xml:space="preserve">proszony o wybranie </w:t>
      </w:r>
      <w:r w:rsidR="003A4D65">
        <w:lastRenderedPageBreak/>
        <w:t xml:space="preserve">sposobu odbioru, natomiast gdy wybierze zwrot pieniędzy, musi podać nr konta bankowego. </w:t>
      </w:r>
      <w:r w:rsidR="00062849">
        <w:t xml:space="preserve">Ostatni krok </w:t>
      </w:r>
      <w:r w:rsidR="0055053C">
        <w:t>wymaga podani</w:t>
      </w:r>
      <w:r w:rsidR="000E2C63">
        <w:t>a</w:t>
      </w:r>
      <w:r w:rsidR="0055053C">
        <w:t xml:space="preserve"> przyczyny reklamacji, która musi się składać z minimum 100 znaków. </w:t>
      </w:r>
      <w:r w:rsidR="00343135">
        <w:t xml:space="preserve">Na rys. 4.25 przedstawiono </w:t>
      </w:r>
      <w:r w:rsidR="00D82AE5">
        <w:t xml:space="preserve">uzupełniony </w:t>
      </w:r>
      <w:r w:rsidR="00343135">
        <w:t>formularz reklamacji dla zamówienia nr 138</w:t>
      </w:r>
      <w:r w:rsidR="00542E59">
        <w:t>.</w:t>
      </w:r>
      <w:r w:rsidR="00081A5D">
        <w:t xml:space="preserve"> Po k</w:t>
      </w:r>
      <w:r w:rsidR="0013222F">
        <w:t>rótkiej chwili, na adres e mail </w:t>
      </w:r>
      <w:r w:rsidR="00081A5D">
        <w:t>trafiają instrukcje z dalszym postępowaniem oraz automatycznie wygenerowany PDF</w:t>
      </w:r>
      <w:r w:rsidR="0013222F">
        <w:t> </w:t>
      </w:r>
      <w:r w:rsidR="0035792C">
        <w:t>(rys. </w:t>
      </w:r>
      <w:r w:rsidR="00E54FA8">
        <w:t>4.26).</w:t>
      </w:r>
    </w:p>
    <w:p w:rsidR="00556500" w:rsidRDefault="00762F2C" w:rsidP="00762F2C">
      <w:pPr>
        <w:spacing w:line="360" w:lineRule="auto"/>
        <w:jc w:val="center"/>
      </w:pPr>
      <w:r>
        <w:rPr>
          <w:noProof/>
          <w:lang w:eastAsia="pl-PL"/>
        </w:rPr>
        <w:drawing>
          <wp:inline distT="0" distB="0" distL="0" distR="0">
            <wp:extent cx="4467600" cy="6055200"/>
            <wp:effectExtent l="0" t="0" r="0" b="0"/>
            <wp:docPr id="32" name="Obraz 32" descr="C:\Users\kwachu\Desktop\zdjecia do pracy\formularz_reklam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wachu\Desktop\zdjecia do pracy\formularz_reklamacji.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7600" cy="6055200"/>
                    </a:xfrm>
                    <a:prstGeom prst="rect">
                      <a:avLst/>
                    </a:prstGeom>
                    <a:noFill/>
                    <a:ln>
                      <a:noFill/>
                    </a:ln>
                  </pic:spPr>
                </pic:pic>
              </a:graphicData>
            </a:graphic>
          </wp:inline>
        </w:drawing>
      </w:r>
    </w:p>
    <w:p w:rsidR="00762F2C" w:rsidRDefault="00762F2C" w:rsidP="00762F2C">
      <w:pPr>
        <w:jc w:val="center"/>
        <w:rPr>
          <w:sz w:val="20"/>
        </w:rPr>
      </w:pPr>
      <w:r>
        <w:rPr>
          <w:b/>
          <w:sz w:val="20"/>
        </w:rPr>
        <w:t>Rys. 4.25.</w:t>
      </w:r>
      <w:r>
        <w:rPr>
          <w:sz w:val="20"/>
        </w:rPr>
        <w:t xml:space="preserve"> Formularz reklamacyjny dla zamówienia nr 138.</w:t>
      </w:r>
    </w:p>
    <w:p w:rsidR="00762F2C" w:rsidRDefault="00762F2C" w:rsidP="00762F2C">
      <w:pPr>
        <w:jc w:val="center"/>
        <w:rPr>
          <w:sz w:val="20"/>
        </w:rPr>
      </w:pPr>
      <w:r>
        <w:rPr>
          <w:sz w:val="20"/>
        </w:rPr>
        <w:t>Źródło: opracowanie własne</w:t>
      </w:r>
    </w:p>
    <w:p w:rsidR="00762F2C" w:rsidRDefault="007A66EE" w:rsidP="007A66EE">
      <w:pPr>
        <w:spacing w:line="360" w:lineRule="auto"/>
        <w:jc w:val="center"/>
      </w:pPr>
      <w:r>
        <w:rPr>
          <w:noProof/>
          <w:lang w:eastAsia="pl-PL"/>
        </w:rPr>
        <w:lastRenderedPageBreak/>
        <w:drawing>
          <wp:inline distT="0" distB="0" distL="0" distR="0">
            <wp:extent cx="4467661" cy="4433978"/>
            <wp:effectExtent l="0" t="0" r="0" b="0"/>
            <wp:docPr id="33" name="Obraz 33" descr="C:\Users\kwachu\Desktop\zdjecia do pracy\formularz_reklamacj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formularz_reklamacji_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7600" cy="4433917"/>
                    </a:xfrm>
                    <a:prstGeom prst="rect">
                      <a:avLst/>
                    </a:prstGeom>
                    <a:noFill/>
                    <a:ln>
                      <a:noFill/>
                    </a:ln>
                  </pic:spPr>
                </pic:pic>
              </a:graphicData>
            </a:graphic>
          </wp:inline>
        </w:drawing>
      </w:r>
    </w:p>
    <w:p w:rsidR="007A66EE" w:rsidRDefault="007A66EE" w:rsidP="007A66EE">
      <w:pPr>
        <w:jc w:val="center"/>
        <w:rPr>
          <w:sz w:val="20"/>
        </w:rPr>
      </w:pPr>
      <w:r>
        <w:rPr>
          <w:b/>
          <w:sz w:val="20"/>
        </w:rPr>
        <w:t>Rys. 4.26.</w:t>
      </w:r>
      <w:r>
        <w:rPr>
          <w:sz w:val="20"/>
        </w:rPr>
        <w:t xml:space="preserve"> Formularz reklamacyjny PDF</w:t>
      </w:r>
    </w:p>
    <w:p w:rsidR="007A66EE" w:rsidRDefault="007A66EE" w:rsidP="007A66EE">
      <w:pPr>
        <w:jc w:val="center"/>
        <w:rPr>
          <w:sz w:val="20"/>
        </w:rPr>
      </w:pPr>
      <w:r>
        <w:rPr>
          <w:sz w:val="20"/>
        </w:rPr>
        <w:t>Źródło: opracowanie własne</w:t>
      </w:r>
    </w:p>
    <w:p w:rsidR="004129E0" w:rsidRDefault="004129E0" w:rsidP="007A66EE">
      <w:pPr>
        <w:jc w:val="center"/>
        <w:rPr>
          <w:sz w:val="20"/>
        </w:rPr>
      </w:pPr>
    </w:p>
    <w:p w:rsidR="00E84F16" w:rsidRDefault="004129E0" w:rsidP="00D45932">
      <w:pPr>
        <w:spacing w:line="360" w:lineRule="auto"/>
        <w:ind w:firstLine="709"/>
        <w:jc w:val="both"/>
      </w:pPr>
      <w:r>
        <w:t xml:space="preserve">Następna pozycja panelu użytkownika, przedstawia informacje </w:t>
      </w:r>
      <w:r w:rsidR="000E5E08">
        <w:t xml:space="preserve">dotyczące </w:t>
      </w:r>
      <w:r>
        <w:t>zwrotów bądź reklamacji (rys. 4.27). Poprzez klikni</w:t>
      </w:r>
      <w:r w:rsidR="000E5E08">
        <w:t>ę</w:t>
      </w:r>
      <w:r>
        <w:t xml:space="preserve">cie w przycisk </w:t>
      </w:r>
      <w:r w:rsidRPr="00707A09">
        <w:t>zobacz szczegóły</w:t>
      </w:r>
      <w:r>
        <w:t>, użytkownik zostaje przekierowany na now</w:t>
      </w:r>
      <w:r w:rsidR="000E5E08">
        <w:t>ą</w:t>
      </w:r>
      <w:r>
        <w:t xml:space="preserve"> stronę, gdzie dokładnie może sprawdzić dany z</w:t>
      </w:r>
      <w:r w:rsidR="00CE4821">
        <w:t>wrot lub reklamacj</w:t>
      </w:r>
      <w:r w:rsidR="000E5E08">
        <w:t>ę</w:t>
      </w:r>
      <w:r w:rsidR="00CE4821">
        <w:t xml:space="preserve"> co przedstawia rys. 4.28 oraz 4.29.</w:t>
      </w:r>
    </w:p>
    <w:p w:rsidR="00ED427A" w:rsidRDefault="00ED427A" w:rsidP="00ED427A">
      <w:pPr>
        <w:spacing w:line="360" w:lineRule="auto"/>
        <w:jc w:val="center"/>
      </w:pPr>
      <w:r>
        <w:rPr>
          <w:noProof/>
          <w:lang w:eastAsia="pl-PL"/>
        </w:rPr>
        <w:drawing>
          <wp:inline distT="0" distB="0" distL="0" distR="0">
            <wp:extent cx="4467600" cy="2419200"/>
            <wp:effectExtent l="0" t="0" r="0" b="0"/>
            <wp:docPr id="16" name="Obraz 16" descr="C:\Users\kwachu\Desktop\zdjecia do pracy\glown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600" cy="2419200"/>
                    </a:xfrm>
                    <a:prstGeom prst="rect">
                      <a:avLst/>
                    </a:prstGeom>
                    <a:noFill/>
                    <a:ln>
                      <a:noFill/>
                    </a:ln>
                  </pic:spPr>
                </pic:pic>
              </a:graphicData>
            </a:graphic>
          </wp:inline>
        </w:drawing>
      </w:r>
    </w:p>
    <w:p w:rsidR="00ED427A" w:rsidRPr="000B3A6C" w:rsidRDefault="00ED427A" w:rsidP="00ED427A">
      <w:pPr>
        <w:jc w:val="center"/>
        <w:rPr>
          <w:sz w:val="20"/>
        </w:rPr>
      </w:pPr>
      <w:r w:rsidRPr="000B3A6C">
        <w:rPr>
          <w:b/>
          <w:sz w:val="20"/>
        </w:rPr>
        <w:t xml:space="preserve">Rys. 4.27. </w:t>
      </w:r>
      <w:r w:rsidR="000B3A6C" w:rsidRPr="000B3A6C">
        <w:rPr>
          <w:sz w:val="20"/>
        </w:rPr>
        <w:t>Panel użytkownika, zwroty</w:t>
      </w:r>
      <w:r w:rsidRPr="000B3A6C">
        <w:rPr>
          <w:sz w:val="20"/>
        </w:rPr>
        <w:t xml:space="preserve"> i reklamacje</w:t>
      </w:r>
    </w:p>
    <w:p w:rsidR="000B3A6C" w:rsidRPr="000B3A6C" w:rsidRDefault="000B3A6C" w:rsidP="00ED427A">
      <w:pPr>
        <w:jc w:val="center"/>
        <w:rPr>
          <w:sz w:val="20"/>
        </w:rPr>
      </w:pPr>
      <w:r w:rsidRPr="000B3A6C">
        <w:rPr>
          <w:sz w:val="20"/>
        </w:rPr>
        <w:t>Źródło: opracowanie własne</w:t>
      </w:r>
    </w:p>
    <w:p w:rsidR="000B3A6C" w:rsidRDefault="00204835" w:rsidP="00204835">
      <w:pPr>
        <w:spacing w:line="360" w:lineRule="auto"/>
        <w:jc w:val="center"/>
      </w:pPr>
      <w:r>
        <w:rPr>
          <w:noProof/>
          <w:lang w:eastAsia="pl-PL"/>
        </w:rPr>
        <w:lastRenderedPageBreak/>
        <w:drawing>
          <wp:inline distT="0" distB="0" distL="0" distR="0">
            <wp:extent cx="4467600" cy="1828800"/>
            <wp:effectExtent l="0" t="0" r="0" b="0"/>
            <wp:docPr id="25" name="Obraz 25" descr="C:\Users\kwachu\Desktop\zdjecia do pracy\glown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2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204835" w:rsidRDefault="00204835" w:rsidP="00204835">
      <w:pPr>
        <w:jc w:val="center"/>
        <w:rPr>
          <w:sz w:val="20"/>
        </w:rPr>
      </w:pPr>
      <w:r>
        <w:rPr>
          <w:b/>
          <w:sz w:val="20"/>
        </w:rPr>
        <w:t xml:space="preserve">Rys. 4.28. </w:t>
      </w:r>
      <w:r>
        <w:rPr>
          <w:sz w:val="20"/>
        </w:rPr>
        <w:t>Szczegóły zwrotu nr 73</w:t>
      </w:r>
      <w:r w:rsidR="00455C6A">
        <w:rPr>
          <w:sz w:val="20"/>
        </w:rPr>
        <w:t xml:space="preserve"> dla zamówienia nr 137</w:t>
      </w:r>
    </w:p>
    <w:p w:rsidR="00204835" w:rsidRDefault="00204835" w:rsidP="00204835">
      <w:pPr>
        <w:jc w:val="center"/>
        <w:rPr>
          <w:sz w:val="20"/>
        </w:rPr>
      </w:pPr>
      <w:r>
        <w:rPr>
          <w:sz w:val="20"/>
        </w:rPr>
        <w:t>Źródło: opracowanie własne</w:t>
      </w:r>
    </w:p>
    <w:p w:rsidR="00455C6A" w:rsidRDefault="00455C6A" w:rsidP="00204835">
      <w:pPr>
        <w:jc w:val="center"/>
        <w:rPr>
          <w:sz w:val="20"/>
        </w:rPr>
      </w:pPr>
    </w:p>
    <w:p w:rsidR="00204835" w:rsidRDefault="00455C6A" w:rsidP="00455C6A">
      <w:pPr>
        <w:spacing w:line="360" w:lineRule="auto"/>
        <w:jc w:val="center"/>
      </w:pPr>
      <w:r>
        <w:rPr>
          <w:noProof/>
          <w:lang w:eastAsia="pl-PL"/>
        </w:rPr>
        <w:drawing>
          <wp:inline distT="0" distB="0" distL="0" distR="0">
            <wp:extent cx="4467600" cy="1857600"/>
            <wp:effectExtent l="0" t="0" r="0" b="0"/>
            <wp:docPr id="26" name="Obraz 26" descr="C:\Users\kwachu\Desktop\zdjecia do pracy\glown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600" cy="1857600"/>
                    </a:xfrm>
                    <a:prstGeom prst="rect">
                      <a:avLst/>
                    </a:prstGeom>
                    <a:noFill/>
                    <a:ln>
                      <a:noFill/>
                    </a:ln>
                  </pic:spPr>
                </pic:pic>
              </a:graphicData>
            </a:graphic>
          </wp:inline>
        </w:drawing>
      </w:r>
    </w:p>
    <w:p w:rsidR="00455C6A" w:rsidRDefault="00455C6A" w:rsidP="00455C6A">
      <w:pPr>
        <w:jc w:val="center"/>
        <w:rPr>
          <w:sz w:val="20"/>
        </w:rPr>
      </w:pPr>
      <w:r>
        <w:rPr>
          <w:b/>
          <w:sz w:val="20"/>
        </w:rPr>
        <w:t xml:space="preserve">Rys. 4.29. </w:t>
      </w:r>
      <w:r>
        <w:rPr>
          <w:sz w:val="20"/>
        </w:rPr>
        <w:t>Szczegóły reklamacji nr 64 dla zamówienia nr 138</w:t>
      </w:r>
    </w:p>
    <w:p w:rsidR="00455C6A" w:rsidRDefault="00455C6A" w:rsidP="00455C6A">
      <w:pPr>
        <w:jc w:val="center"/>
        <w:rPr>
          <w:sz w:val="20"/>
        </w:rPr>
      </w:pPr>
      <w:r>
        <w:rPr>
          <w:sz w:val="20"/>
        </w:rPr>
        <w:t>Źródło: opracowanie własne</w:t>
      </w:r>
    </w:p>
    <w:p w:rsidR="00455C6A" w:rsidRDefault="0052318C" w:rsidP="0052318C">
      <w:pPr>
        <w:spacing w:line="360" w:lineRule="auto"/>
        <w:jc w:val="both"/>
      </w:pPr>
      <w:r>
        <w:t>Gdy użytkownik chce zamienić dane osobowe lub hasło, korzysta z pozycji menu</w:t>
      </w:r>
      <w:r w:rsidRPr="0052318C">
        <w:rPr>
          <w:i/>
        </w:rPr>
        <w:t xml:space="preserve"> </w:t>
      </w:r>
      <w:r w:rsidRPr="00707A09">
        <w:t>dane osobowe</w:t>
      </w:r>
      <w:r>
        <w:rPr>
          <w:i/>
        </w:rPr>
        <w:t>.</w:t>
      </w:r>
      <w:r>
        <w:t xml:space="preserve"> </w:t>
      </w:r>
      <w:r w:rsidR="007858F6">
        <w:t>Zapisane dane, w tym narzędziu, automatyczni</w:t>
      </w:r>
      <w:r w:rsidR="00707A09">
        <w:t>e zostają pobierane podczas np. </w:t>
      </w:r>
      <w:r w:rsidR="007858F6">
        <w:t>tworzenia nowego zamówienia.</w:t>
      </w:r>
      <w:r w:rsidR="00382B87">
        <w:t xml:space="preserve"> Jeżeli jedno z pól ma kolor czerwony, to dane nie zostały wpisane bądź mają błąd, co uniemożliwi zapis do bazy. Rys. 4.30. przedstawia panel </w:t>
      </w:r>
      <w:r w:rsidR="00382B87" w:rsidRPr="003F3FCA">
        <w:t>dane osobowe</w:t>
      </w:r>
      <w:r w:rsidR="00382B87">
        <w:t xml:space="preserve">. </w:t>
      </w:r>
    </w:p>
    <w:p w:rsidR="00721752" w:rsidRDefault="00721752" w:rsidP="00721752">
      <w:pPr>
        <w:spacing w:line="360" w:lineRule="auto"/>
        <w:jc w:val="center"/>
      </w:pPr>
      <w:r>
        <w:rPr>
          <w:noProof/>
          <w:lang w:eastAsia="pl-PL"/>
        </w:rPr>
        <w:drawing>
          <wp:inline distT="0" distB="0" distL="0" distR="0">
            <wp:extent cx="4467600" cy="2437200"/>
            <wp:effectExtent l="0" t="0" r="0" b="0"/>
            <wp:docPr id="27" name="Obraz 27" descr="C:\Users\kwachu\Desktop\zdjecia do pracy\glown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zdjecia do pracy\glowne2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600" cy="2437200"/>
                    </a:xfrm>
                    <a:prstGeom prst="rect">
                      <a:avLst/>
                    </a:prstGeom>
                    <a:noFill/>
                    <a:ln>
                      <a:noFill/>
                    </a:ln>
                  </pic:spPr>
                </pic:pic>
              </a:graphicData>
            </a:graphic>
          </wp:inline>
        </w:drawing>
      </w:r>
    </w:p>
    <w:p w:rsidR="00721752" w:rsidRDefault="00721752" w:rsidP="00721752">
      <w:pPr>
        <w:jc w:val="center"/>
        <w:rPr>
          <w:sz w:val="20"/>
        </w:rPr>
      </w:pPr>
      <w:r>
        <w:rPr>
          <w:b/>
          <w:sz w:val="20"/>
        </w:rPr>
        <w:t>Rys. 4.30.</w:t>
      </w:r>
      <w:r>
        <w:rPr>
          <w:sz w:val="20"/>
        </w:rPr>
        <w:t xml:space="preserve"> Panel użytkownika, dane osobowe</w:t>
      </w:r>
    </w:p>
    <w:p w:rsidR="00721752" w:rsidRDefault="00721752" w:rsidP="00721752">
      <w:pPr>
        <w:jc w:val="center"/>
        <w:rPr>
          <w:sz w:val="20"/>
        </w:rPr>
      </w:pPr>
      <w:r>
        <w:rPr>
          <w:sz w:val="20"/>
        </w:rPr>
        <w:t>Źródło: opracowanie własne</w:t>
      </w:r>
    </w:p>
    <w:p w:rsidR="00721752" w:rsidRDefault="00721752" w:rsidP="00721752">
      <w:pPr>
        <w:jc w:val="center"/>
        <w:rPr>
          <w:sz w:val="20"/>
        </w:rPr>
      </w:pPr>
    </w:p>
    <w:p w:rsidR="00721752" w:rsidRPr="00EA1996" w:rsidRDefault="003F3FCA" w:rsidP="00181B3D">
      <w:pPr>
        <w:spacing w:line="360" w:lineRule="auto"/>
        <w:ind w:firstLine="709"/>
        <w:jc w:val="both"/>
      </w:pPr>
      <w:r>
        <w:lastRenderedPageBreak/>
        <w:t>Przed</w:t>
      </w:r>
      <w:r w:rsidR="00135A5C">
        <w:t>ostatnia pozycja</w:t>
      </w:r>
      <w:r>
        <w:t xml:space="preserve"> znajdująca się a panelu użytkownika</w:t>
      </w:r>
      <w:r w:rsidR="00135A5C">
        <w:t xml:space="preserve">, służy do korespondencji z </w:t>
      </w:r>
      <w:r w:rsidR="007049F3">
        <w:t xml:space="preserve">pracownikiem </w:t>
      </w:r>
      <w:r w:rsidR="005774B9">
        <w:t>w sytuacji gdy mamy zgłoszony problem lub zapytanie</w:t>
      </w:r>
      <w:r w:rsidR="00135A5C">
        <w:t xml:space="preserve">. </w:t>
      </w:r>
      <w:r w:rsidR="00C832C9">
        <w:t>Klikając w odpowiedni przycisk</w:t>
      </w:r>
      <w:r w:rsidR="000F6DFC">
        <w:t xml:space="preserve"> </w:t>
      </w:r>
      <w:r w:rsidR="00C832C9">
        <w:t>znajdujący</w:t>
      </w:r>
      <w:r w:rsidR="000F6DFC">
        <w:t xml:space="preserve"> się na </w:t>
      </w:r>
      <w:r w:rsidR="00B4587B">
        <w:t>głównej</w:t>
      </w:r>
      <w:r w:rsidR="000F6DFC">
        <w:t xml:space="preserve"> stronie </w:t>
      </w:r>
      <w:r w:rsidR="00B4587B">
        <w:t>lub</w:t>
      </w:r>
      <w:r w:rsidR="000F6DFC">
        <w:t xml:space="preserve"> w panelu </w:t>
      </w:r>
      <w:r w:rsidR="000F6DFC" w:rsidRPr="00C832C9">
        <w:t>wiadomości</w:t>
      </w:r>
      <w:r w:rsidR="000F6DFC">
        <w:rPr>
          <w:i/>
        </w:rPr>
        <w:t>,</w:t>
      </w:r>
      <w:r w:rsidR="00B4587B">
        <w:t xml:space="preserve"> </w:t>
      </w:r>
      <w:r w:rsidR="00FA2CE3">
        <w:t xml:space="preserve">zalogowany użytkownik </w:t>
      </w:r>
      <w:r w:rsidR="00B4587B">
        <w:t>może zgłosić swój problem</w:t>
      </w:r>
      <w:r w:rsidR="00B62311">
        <w:t xml:space="preserve"> wybierając odpowiednią kategori</w:t>
      </w:r>
      <w:r w:rsidR="003F413B">
        <w:t>ę</w:t>
      </w:r>
      <w:r w:rsidR="00B62311">
        <w:t xml:space="preserve"> oraz temat zapytania</w:t>
      </w:r>
      <w:r w:rsidR="00B4587B">
        <w:t>.</w:t>
      </w:r>
      <w:r w:rsidR="00E10E8B">
        <w:t xml:space="preserve"> </w:t>
      </w:r>
      <w:r w:rsidR="002F2A3D">
        <w:t>Uzupełniony formularz zapytania został przedstawiony na rys. 4.31, natomiast panel wiadomości na rys. 4.32</w:t>
      </w:r>
      <w:r w:rsidR="003C5EE0">
        <w:t xml:space="preserve">. </w:t>
      </w:r>
      <w:r w:rsidR="002639C7">
        <w:t>Klikając w ikonkę listu użytkownik przechodzi do nowego okienka (rys. 4.33), gdzie ma możliwość przeczytania odpowiedzi od pracownika oraz wysłania kolejnego zapytania związanego z tą samą sprawą</w:t>
      </w:r>
      <w:r w:rsidR="00E41AFA">
        <w:t xml:space="preserve"> (rys. 4.34)</w:t>
      </w:r>
      <w:r w:rsidR="002639C7">
        <w:t xml:space="preserve">. </w:t>
      </w:r>
      <w:r w:rsidR="00FD496C">
        <w:t>W przypadku kliknięcia ikonki kosza, użytkownik kasuje całe zgłoszenie bez możliwości kontynuowania korespondencji.</w:t>
      </w:r>
    </w:p>
    <w:p w:rsidR="0029659D" w:rsidRDefault="007C5D4F" w:rsidP="00CF159B">
      <w:pPr>
        <w:jc w:val="center"/>
      </w:pPr>
      <w:r>
        <w:rPr>
          <w:noProof/>
          <w:lang w:eastAsia="pl-PL"/>
        </w:rPr>
        <w:drawing>
          <wp:inline distT="0" distB="0" distL="0" distR="0">
            <wp:extent cx="4467600" cy="1785600"/>
            <wp:effectExtent l="0" t="0" r="0" b="0"/>
            <wp:docPr id="34" name="Obraz 34" descr="C:\Users\kwachu\Desktop\zdjecia do pracy\glown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27.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600" cy="1785600"/>
                    </a:xfrm>
                    <a:prstGeom prst="rect">
                      <a:avLst/>
                    </a:prstGeom>
                    <a:noFill/>
                    <a:ln>
                      <a:noFill/>
                    </a:ln>
                  </pic:spPr>
                </pic:pic>
              </a:graphicData>
            </a:graphic>
          </wp:inline>
        </w:drawing>
      </w:r>
    </w:p>
    <w:p w:rsidR="007C5D4F" w:rsidRDefault="007C5D4F" w:rsidP="00CF159B">
      <w:pPr>
        <w:jc w:val="center"/>
        <w:rPr>
          <w:sz w:val="20"/>
        </w:rPr>
      </w:pPr>
      <w:r>
        <w:rPr>
          <w:b/>
          <w:sz w:val="20"/>
        </w:rPr>
        <w:t>Rys. 4.31.</w:t>
      </w:r>
      <w:r>
        <w:rPr>
          <w:sz w:val="20"/>
        </w:rPr>
        <w:t xml:space="preserve"> Formularz zgłoszenia</w:t>
      </w:r>
    </w:p>
    <w:p w:rsidR="007C5D4F" w:rsidRDefault="007C5D4F" w:rsidP="00CF159B">
      <w:pPr>
        <w:jc w:val="center"/>
        <w:rPr>
          <w:sz w:val="20"/>
        </w:rPr>
      </w:pPr>
      <w:r>
        <w:rPr>
          <w:sz w:val="20"/>
        </w:rPr>
        <w:t>Źródło: opracowanie własne</w:t>
      </w:r>
    </w:p>
    <w:p w:rsidR="00CF159B" w:rsidRDefault="00CF159B" w:rsidP="00CF159B">
      <w:pPr>
        <w:jc w:val="center"/>
        <w:rPr>
          <w:sz w:val="20"/>
        </w:rPr>
      </w:pPr>
      <w:r>
        <w:rPr>
          <w:noProof/>
          <w:sz w:val="20"/>
          <w:lang w:eastAsia="pl-PL"/>
        </w:rPr>
        <w:drawing>
          <wp:inline distT="0" distB="0" distL="0" distR="0">
            <wp:extent cx="4467600" cy="1868400"/>
            <wp:effectExtent l="0" t="0" r="0" b="0"/>
            <wp:docPr id="35" name="Obraz 35" descr="C:\Users\kwachu\Desktop\zdjecia do pracy\glown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7600" cy="1868400"/>
                    </a:xfrm>
                    <a:prstGeom prst="rect">
                      <a:avLst/>
                    </a:prstGeom>
                    <a:noFill/>
                    <a:ln>
                      <a:noFill/>
                    </a:ln>
                  </pic:spPr>
                </pic:pic>
              </a:graphicData>
            </a:graphic>
          </wp:inline>
        </w:drawing>
      </w:r>
    </w:p>
    <w:p w:rsidR="00CF159B" w:rsidRDefault="00CF159B" w:rsidP="00CF159B">
      <w:pPr>
        <w:jc w:val="center"/>
        <w:rPr>
          <w:sz w:val="20"/>
        </w:rPr>
      </w:pPr>
      <w:r>
        <w:rPr>
          <w:b/>
          <w:sz w:val="20"/>
        </w:rPr>
        <w:t>Rys. 4.3</w:t>
      </w:r>
      <w:r w:rsidR="00802D0F">
        <w:rPr>
          <w:b/>
          <w:sz w:val="20"/>
        </w:rPr>
        <w:t>2</w:t>
      </w:r>
      <w:r>
        <w:rPr>
          <w:b/>
          <w:sz w:val="20"/>
        </w:rPr>
        <w:t>.</w:t>
      </w:r>
      <w:r>
        <w:rPr>
          <w:sz w:val="20"/>
        </w:rPr>
        <w:t xml:space="preserve"> Panel użytkownika, wiadomości</w:t>
      </w:r>
    </w:p>
    <w:p w:rsidR="00CF159B" w:rsidRDefault="00CF159B" w:rsidP="00CF159B">
      <w:pPr>
        <w:jc w:val="center"/>
        <w:rPr>
          <w:sz w:val="20"/>
        </w:rPr>
      </w:pPr>
      <w:r>
        <w:rPr>
          <w:sz w:val="20"/>
        </w:rPr>
        <w:t>Źródło: opracowanie własne</w:t>
      </w:r>
    </w:p>
    <w:p w:rsidR="003C5EE0" w:rsidRDefault="003C5EE0" w:rsidP="00CF159B">
      <w:pPr>
        <w:jc w:val="center"/>
        <w:rPr>
          <w:sz w:val="20"/>
        </w:rPr>
      </w:pPr>
      <w:r>
        <w:rPr>
          <w:noProof/>
          <w:sz w:val="20"/>
          <w:lang w:eastAsia="pl-PL"/>
        </w:rPr>
        <w:drawing>
          <wp:inline distT="0" distB="0" distL="0" distR="0">
            <wp:extent cx="4467600" cy="1861200"/>
            <wp:effectExtent l="0" t="0" r="0" b="0"/>
            <wp:docPr id="36" name="Obraz 36" descr="C:\Users\kwachu\Desktop\zdjecia do pracy\glown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glowne29.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7600" cy="1861200"/>
                    </a:xfrm>
                    <a:prstGeom prst="rect">
                      <a:avLst/>
                    </a:prstGeom>
                    <a:noFill/>
                    <a:ln>
                      <a:noFill/>
                    </a:ln>
                  </pic:spPr>
                </pic:pic>
              </a:graphicData>
            </a:graphic>
          </wp:inline>
        </w:drawing>
      </w:r>
    </w:p>
    <w:p w:rsidR="003C5EE0" w:rsidRDefault="003C5EE0" w:rsidP="003C5EE0">
      <w:pPr>
        <w:jc w:val="center"/>
        <w:rPr>
          <w:sz w:val="20"/>
        </w:rPr>
      </w:pPr>
      <w:r>
        <w:rPr>
          <w:b/>
          <w:sz w:val="20"/>
        </w:rPr>
        <w:t>Rys. 4.33.</w:t>
      </w:r>
      <w:r>
        <w:rPr>
          <w:sz w:val="20"/>
        </w:rPr>
        <w:t xml:space="preserve"> Panel użytkownika, szczegóły zgłoszenia</w:t>
      </w:r>
    </w:p>
    <w:p w:rsidR="003C5EE0" w:rsidRDefault="003C5EE0" w:rsidP="003C5EE0">
      <w:pPr>
        <w:jc w:val="center"/>
        <w:rPr>
          <w:sz w:val="20"/>
        </w:rPr>
      </w:pPr>
      <w:r>
        <w:rPr>
          <w:sz w:val="20"/>
        </w:rPr>
        <w:lastRenderedPageBreak/>
        <w:t>Źródło: opracowanie własne</w:t>
      </w:r>
    </w:p>
    <w:p w:rsidR="003C5EE0" w:rsidRDefault="000F1673" w:rsidP="000F1673">
      <w:pPr>
        <w:jc w:val="center"/>
        <w:rPr>
          <w:sz w:val="20"/>
        </w:rPr>
      </w:pPr>
      <w:r>
        <w:rPr>
          <w:noProof/>
          <w:sz w:val="20"/>
          <w:lang w:eastAsia="pl-PL"/>
        </w:rPr>
        <w:drawing>
          <wp:inline distT="0" distB="0" distL="0" distR="0">
            <wp:extent cx="4467600" cy="1828800"/>
            <wp:effectExtent l="0" t="0" r="0" b="0"/>
            <wp:docPr id="37" name="Obraz 37" descr="C:\Users\kwachu\Desktop\zdjecia do pracy\glown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wachu\Desktop\zdjecia do pracy\glowne3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0F1673" w:rsidRDefault="000F1673" w:rsidP="000F1673">
      <w:pPr>
        <w:jc w:val="center"/>
        <w:rPr>
          <w:sz w:val="20"/>
        </w:rPr>
      </w:pPr>
      <w:r>
        <w:rPr>
          <w:b/>
          <w:sz w:val="20"/>
        </w:rPr>
        <w:t>Rys. 4.34.</w:t>
      </w:r>
      <w:r>
        <w:rPr>
          <w:sz w:val="20"/>
        </w:rPr>
        <w:t xml:space="preserve"> Panel użytkownika, szczegóły zgłoszenia, dodatkowa odpowiedź na zgłoszenie</w:t>
      </w:r>
    </w:p>
    <w:p w:rsidR="000F1673" w:rsidRDefault="000F1673" w:rsidP="000F1673">
      <w:pPr>
        <w:jc w:val="center"/>
        <w:rPr>
          <w:sz w:val="20"/>
        </w:rPr>
      </w:pPr>
      <w:r>
        <w:rPr>
          <w:sz w:val="20"/>
        </w:rPr>
        <w:t>Źródło: opracowanie własne</w:t>
      </w:r>
    </w:p>
    <w:p w:rsidR="0053171D" w:rsidRDefault="0053171D" w:rsidP="000F1673">
      <w:pPr>
        <w:jc w:val="center"/>
        <w:rPr>
          <w:sz w:val="20"/>
        </w:rPr>
      </w:pPr>
    </w:p>
    <w:p w:rsidR="000F1673" w:rsidRPr="00B337A5" w:rsidRDefault="0053171D" w:rsidP="00181B3D">
      <w:pPr>
        <w:spacing w:line="360" w:lineRule="auto"/>
        <w:ind w:firstLine="426"/>
        <w:jc w:val="both"/>
      </w:pPr>
      <w:r>
        <w:t xml:space="preserve">Panel użytkownika jest bardzo dobrze dopracowany oraz łatwy w obsłudze. Posiada niezbędne elementy </w:t>
      </w:r>
      <w:r w:rsidR="00514EA7">
        <w:t xml:space="preserve">do poprawnego </w:t>
      </w:r>
      <w:r w:rsidR="00C832C9">
        <w:t>zarządzania swoim zamówieniem</w:t>
      </w:r>
      <w:r w:rsidR="00514EA7">
        <w:t xml:space="preserve">. Ostatnią pozycją w panelu jest opcja </w:t>
      </w:r>
      <w:r w:rsidR="00514EA7" w:rsidRPr="00C832C9">
        <w:t>wyloguj,</w:t>
      </w:r>
      <w:r w:rsidR="00514EA7">
        <w:t xml:space="preserve"> która </w:t>
      </w:r>
      <w:r w:rsidR="00923479">
        <w:t xml:space="preserve">kończy </w:t>
      </w:r>
      <w:r w:rsidR="00514EA7">
        <w:t>bieżącą sesj</w:t>
      </w:r>
      <w:r w:rsidR="00923479">
        <w:t>ę</w:t>
      </w:r>
      <w:r w:rsidR="00514EA7">
        <w:t>.</w:t>
      </w:r>
    </w:p>
    <w:p w:rsidR="006520AB" w:rsidRPr="00C57843" w:rsidRDefault="006520AB" w:rsidP="006520AB">
      <w:pPr>
        <w:pStyle w:val="Nagwek2"/>
        <w:rPr>
          <w:color w:val="000000" w:themeColor="text1"/>
        </w:rPr>
      </w:pPr>
      <w:bookmarkStart w:id="35" w:name="_Toc29303887"/>
      <w:r w:rsidRPr="00C57843">
        <w:rPr>
          <w:color w:val="000000" w:themeColor="text1"/>
        </w:rPr>
        <w:t xml:space="preserve">Działanie </w:t>
      </w:r>
      <w:r w:rsidR="00C9107D" w:rsidRPr="00C57843">
        <w:rPr>
          <w:color w:val="000000" w:themeColor="text1"/>
        </w:rPr>
        <w:t>panelu do obsługi sklepu komputerowego</w:t>
      </w:r>
      <w:bookmarkEnd w:id="35"/>
    </w:p>
    <w:p w:rsidR="008B00FC" w:rsidRPr="00C57843" w:rsidRDefault="008B00FC" w:rsidP="008B00FC">
      <w:pPr>
        <w:pStyle w:val="Nagwek3"/>
        <w:rPr>
          <w:color w:val="000000" w:themeColor="text1"/>
        </w:rPr>
      </w:pPr>
      <w:bookmarkStart w:id="36" w:name="_Toc29303888"/>
      <w:r w:rsidRPr="00C57843">
        <w:rPr>
          <w:color w:val="000000" w:themeColor="text1"/>
        </w:rPr>
        <w:t>Obsługa zamówień</w:t>
      </w:r>
      <w:bookmarkEnd w:id="36"/>
    </w:p>
    <w:p w:rsidR="008B00FC" w:rsidRPr="00C57843" w:rsidRDefault="008E4A2B" w:rsidP="008B00FC">
      <w:pPr>
        <w:pStyle w:val="Nagwek3"/>
        <w:rPr>
          <w:color w:val="000000" w:themeColor="text1"/>
        </w:rPr>
      </w:pPr>
      <w:bookmarkStart w:id="37" w:name="_Toc29303889"/>
      <w:r w:rsidRPr="00C57843">
        <w:rPr>
          <w:color w:val="000000" w:themeColor="text1"/>
        </w:rPr>
        <w:t>Reklamacje oraz zwroty</w:t>
      </w:r>
      <w:bookmarkEnd w:id="37"/>
    </w:p>
    <w:p w:rsidR="008E4A2B" w:rsidRPr="00C57843" w:rsidRDefault="008E4A2B" w:rsidP="008E4A2B">
      <w:pPr>
        <w:pStyle w:val="Nagwek3"/>
        <w:rPr>
          <w:color w:val="000000" w:themeColor="text1"/>
        </w:rPr>
      </w:pPr>
      <w:bookmarkStart w:id="38" w:name="_Toc29303890"/>
      <w:r w:rsidRPr="00C57843">
        <w:rPr>
          <w:color w:val="000000" w:themeColor="text1"/>
        </w:rPr>
        <w:t>Dodawanie oraz edytowanie produktów</w:t>
      </w:r>
      <w:bookmarkEnd w:id="38"/>
    </w:p>
    <w:p w:rsidR="008E4A2B" w:rsidRPr="00C57843" w:rsidRDefault="008E4A2B" w:rsidP="008E4A2B">
      <w:pPr>
        <w:pStyle w:val="Nagwek3"/>
        <w:rPr>
          <w:color w:val="000000" w:themeColor="text1"/>
        </w:rPr>
      </w:pPr>
      <w:bookmarkStart w:id="39" w:name="_Toc29303891"/>
      <w:r w:rsidRPr="00C57843">
        <w:rPr>
          <w:color w:val="000000" w:themeColor="text1"/>
        </w:rPr>
        <w:t>Inne funkcje panelu administratora</w:t>
      </w:r>
      <w:bookmarkEnd w:id="39"/>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ind w:left="567" w:hanging="567"/>
        <w:rPr>
          <w:color w:val="000000" w:themeColor="text1"/>
        </w:rPr>
      </w:pPr>
      <w:bookmarkStart w:id="40" w:name="_Toc29303892"/>
      <w:r w:rsidRPr="00C57843">
        <w:rPr>
          <w:color w:val="000000" w:themeColor="text1"/>
        </w:rPr>
        <w:lastRenderedPageBreak/>
        <w:t>Podsumowanie</w:t>
      </w:r>
      <w:bookmarkEnd w:id="40"/>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rPr>
          <w:color w:val="000000" w:themeColor="text1"/>
        </w:rPr>
      </w:pPr>
      <w:bookmarkStart w:id="41" w:name="_Toc29303893"/>
      <w:r w:rsidRPr="00C57843">
        <w:rPr>
          <w:color w:val="000000" w:themeColor="text1"/>
        </w:rPr>
        <w:lastRenderedPageBreak/>
        <w:t>Bibliografia</w:t>
      </w:r>
      <w:bookmarkEnd w:id="41"/>
      <w:r w:rsidRPr="00C57843">
        <w:rPr>
          <w:color w:val="000000" w:themeColor="text1"/>
        </w:rPr>
        <w:t xml:space="preserve"> </w:t>
      </w:r>
    </w:p>
    <w:p w:rsidR="009047CC" w:rsidRPr="00C57843" w:rsidRDefault="00071649" w:rsidP="0085095D">
      <w:pPr>
        <w:pStyle w:val="Bibliografia"/>
        <w:rPr>
          <w:color w:val="000000" w:themeColor="text1"/>
        </w:rPr>
      </w:pPr>
      <w:r w:rsidRPr="00C57843">
        <w:t xml:space="preserve">[1] Czym jest sklep internetowy </w:t>
      </w:r>
      <w:hyperlink r:id="rId50" w:history="1">
        <w:r w:rsidR="00CC71D3" w:rsidRPr="00C57843">
          <w:rPr>
            <w:rStyle w:val="Hipercze"/>
            <w:color w:val="000000" w:themeColor="text1"/>
          </w:rPr>
          <w:t>https://mfiles.pl/pl/index.php/Sklep_internetowy</w:t>
        </w:r>
      </w:hyperlink>
    </w:p>
    <w:p w:rsidR="00AA51E9" w:rsidRPr="00C57843" w:rsidRDefault="00071649" w:rsidP="0085095D">
      <w:pPr>
        <w:pStyle w:val="Bibliografia"/>
      </w:pPr>
      <w:r w:rsidRPr="00C57843">
        <w:t xml:space="preserve">[2] Sklep internetowy </w:t>
      </w:r>
      <w:r w:rsidR="00AA51E9" w:rsidRPr="00C57843">
        <w:t>https://pl.wikiped</w:t>
      </w:r>
      <w:r w:rsidR="00445E4B" w:rsidRPr="00C57843">
        <w:t>ia.org/wiki/Sklep_internetowy</w:t>
      </w:r>
    </w:p>
    <w:p w:rsidR="00AA51E9" w:rsidRPr="00EC0B49" w:rsidRDefault="00415D78" w:rsidP="0085095D">
      <w:pPr>
        <w:pStyle w:val="Bibliografia"/>
        <w:rPr>
          <w:lang w:val="en-US"/>
        </w:rPr>
      </w:pPr>
      <w:hyperlink r:id="rId51" w:history="1">
        <w:r w:rsidR="00071649" w:rsidRPr="00EC0B49">
          <w:rPr>
            <w:rStyle w:val="Hipercze"/>
            <w:color w:val="auto"/>
            <w:u w:val="none"/>
            <w:lang w:val="en-US"/>
          </w:rPr>
          <w:t xml:space="preserve">[3] XAMPP </w:t>
        </w:r>
        <w:r w:rsidR="00071649" w:rsidRPr="00EC0B49">
          <w:rPr>
            <w:rStyle w:val="Hipercze"/>
            <w:lang w:val="en-US"/>
          </w:rPr>
          <w:t>https://pl.wikipedia.org/wiki/XAMPP</w:t>
        </w:r>
      </w:hyperlink>
    </w:p>
    <w:p w:rsidR="00AA51E9" w:rsidRPr="00C57843" w:rsidRDefault="00877CBE" w:rsidP="0085095D">
      <w:pPr>
        <w:pStyle w:val="Bibliografia"/>
      </w:pPr>
      <w:r w:rsidRPr="00C57843">
        <w:t xml:space="preserve">[4] Czym jest XAMPP? </w:t>
      </w:r>
      <w:hyperlink r:id="rId52" w:history="1">
        <w:r w:rsidR="00AA51E9" w:rsidRPr="00C57843">
          <w:rPr>
            <w:rStyle w:val="Hipercze"/>
          </w:rPr>
          <w:t>https://www.apachefriends.org/pl/index.html</w:t>
        </w:r>
      </w:hyperlink>
    </w:p>
    <w:p w:rsidR="00922CE8" w:rsidRPr="00EC0B49" w:rsidRDefault="00CE1E84" w:rsidP="0085095D">
      <w:pPr>
        <w:pStyle w:val="Bibliografia"/>
        <w:rPr>
          <w:lang w:val="en-US"/>
        </w:rPr>
      </w:pPr>
      <w:r w:rsidRPr="00EC0B49">
        <w:rPr>
          <w:lang w:val="en-US"/>
        </w:rPr>
        <w:t xml:space="preserve">[5] Apache HTTP SERWER </w:t>
      </w:r>
      <w:r w:rsidR="00FD3CF7" w:rsidRPr="00EC0B49">
        <w:rPr>
          <w:lang w:val="en-US"/>
        </w:rPr>
        <w:t>http://vavatech.pl/technologie/serwery/apache</w:t>
      </w:r>
    </w:p>
    <w:p w:rsidR="00FD3CF7" w:rsidRPr="00C57843" w:rsidRDefault="00FD3CF7" w:rsidP="0085095D">
      <w:pPr>
        <w:pStyle w:val="Bibliografia"/>
      </w:pPr>
      <w:r w:rsidRPr="00C57843">
        <w:t xml:space="preserve">[6] Paul </w:t>
      </w:r>
      <w:proofErr w:type="spellStart"/>
      <w:r w:rsidRPr="00C57843">
        <w:t>Wilton</w:t>
      </w:r>
      <w:proofErr w:type="spellEnd"/>
      <w:r w:rsidRPr="00C57843">
        <w:t xml:space="preserve">: </w:t>
      </w:r>
      <w:r w:rsidRPr="00C57843">
        <w:rPr>
          <w:i/>
        </w:rPr>
        <w:t xml:space="preserve">SQL. Od podstaw </w:t>
      </w:r>
      <w:r w:rsidRPr="00C57843">
        <w:t>Wydawnictwo Helion</w:t>
      </w:r>
      <w:r w:rsidR="00D1419E" w:rsidRPr="00C57843">
        <w:t xml:space="preserve"> 2005-11-17</w:t>
      </w:r>
    </w:p>
    <w:p w:rsidR="00B73D1E" w:rsidRPr="00C57843" w:rsidRDefault="00B73D1E" w:rsidP="0085095D">
      <w:pPr>
        <w:pStyle w:val="Bibliografia"/>
        <w:rPr>
          <w:rStyle w:val="Hipercze"/>
        </w:rPr>
      </w:pPr>
      <w:r w:rsidRPr="00C57843">
        <w:t>[7]</w:t>
      </w:r>
      <w:r w:rsidR="005E00D7" w:rsidRPr="00C57843">
        <w:t xml:space="preserve"> Co należy wiedzieć o MySQL? </w:t>
      </w:r>
      <w:r w:rsidRPr="00C57843">
        <w:t xml:space="preserve"> </w:t>
      </w:r>
      <w:hyperlink r:id="rId53" w:history="1">
        <w:r w:rsidRPr="00C57843">
          <w:rPr>
            <w:rStyle w:val="Hipercze"/>
          </w:rPr>
          <w:t>http://computersun.pl/php_db/mysql/wiedziec-o-mysql-w_89.html</w:t>
        </w:r>
      </w:hyperlink>
    </w:p>
    <w:p w:rsidR="00D2369D" w:rsidRPr="00C57843" w:rsidRDefault="00D2369D" w:rsidP="0085095D">
      <w:pPr>
        <w:pStyle w:val="Bibliografia"/>
        <w:rPr>
          <w:rStyle w:val="Hipercze"/>
          <w:color w:val="000000" w:themeColor="text1"/>
          <w:u w:val="none"/>
        </w:rPr>
      </w:pPr>
      <w:r w:rsidRPr="00EC0B49">
        <w:rPr>
          <w:rStyle w:val="Hipercze"/>
          <w:color w:val="000000" w:themeColor="text1"/>
          <w:u w:val="none"/>
          <w:lang w:val="en-US"/>
        </w:rPr>
        <w:t xml:space="preserve">[8] Jon </w:t>
      </w:r>
      <w:proofErr w:type="spellStart"/>
      <w:r w:rsidRPr="00EC0B49">
        <w:rPr>
          <w:rStyle w:val="Hipercze"/>
          <w:color w:val="000000" w:themeColor="text1"/>
          <w:u w:val="none"/>
          <w:lang w:val="en-US"/>
        </w:rPr>
        <w:t>Duckett</w:t>
      </w:r>
      <w:proofErr w:type="spellEnd"/>
      <w:r w:rsidRPr="00EC0B49">
        <w:rPr>
          <w:rStyle w:val="Hipercze"/>
          <w:i/>
          <w:color w:val="000000" w:themeColor="text1"/>
          <w:u w:val="none"/>
          <w:lang w:val="en-US"/>
        </w:rPr>
        <w:t xml:space="preserve"> HTML </w:t>
      </w:r>
      <w:proofErr w:type="spellStart"/>
      <w:r w:rsidRPr="00EC0B49">
        <w:rPr>
          <w:rStyle w:val="Hipercze"/>
          <w:i/>
          <w:color w:val="000000" w:themeColor="text1"/>
          <w:u w:val="none"/>
          <w:lang w:val="en-US"/>
        </w:rPr>
        <w:t>i</w:t>
      </w:r>
      <w:proofErr w:type="spellEnd"/>
      <w:r w:rsidRPr="00EC0B49">
        <w:rPr>
          <w:rStyle w:val="Hipercze"/>
          <w:i/>
          <w:color w:val="000000" w:themeColor="text1"/>
          <w:u w:val="none"/>
          <w:lang w:val="en-US"/>
        </w:rPr>
        <w:t xml:space="preserve"> CSS. </w:t>
      </w:r>
      <w:r w:rsidRPr="00C57843">
        <w:rPr>
          <w:rStyle w:val="Hipercze"/>
          <w:i/>
          <w:color w:val="000000" w:themeColor="text1"/>
          <w:u w:val="none"/>
        </w:rPr>
        <w:t xml:space="preserve">Zaprojektuj i zbuduj witrynę WWW. Podręcznik Front-End Developera </w:t>
      </w:r>
      <w:r w:rsidRPr="00C57843">
        <w:rPr>
          <w:rStyle w:val="Hipercze"/>
          <w:color w:val="000000" w:themeColor="text1"/>
          <w:u w:val="none"/>
        </w:rPr>
        <w:t>Wydawnictwo Helion 2018</w:t>
      </w:r>
    </w:p>
    <w:p w:rsidR="00C0792D" w:rsidRPr="00C57843" w:rsidRDefault="00C0792D" w:rsidP="0085095D">
      <w:pPr>
        <w:pStyle w:val="Bibliografia"/>
      </w:pPr>
      <w:r w:rsidRPr="00C57843">
        <w:rPr>
          <w:rStyle w:val="Hipercze"/>
          <w:color w:val="000000" w:themeColor="text1"/>
          <w:u w:val="none"/>
        </w:rPr>
        <w:t xml:space="preserve">[9] Strony internetowe – poznaj historie języka HTML </w:t>
      </w:r>
      <w:hyperlink r:id="rId54" w:history="1">
        <w:r w:rsidRPr="00C57843">
          <w:rPr>
            <w:rStyle w:val="Hipercze"/>
          </w:rPr>
          <w:t>https://www.testin.pl/strony-internetowe-poznaj-historie-jezyka-html/</w:t>
        </w:r>
      </w:hyperlink>
    </w:p>
    <w:p w:rsidR="0005368E" w:rsidRPr="00C57843" w:rsidRDefault="0005368E" w:rsidP="0085095D">
      <w:pPr>
        <w:pStyle w:val="Bibliografia"/>
      </w:pPr>
      <w:r w:rsidRPr="00C57843">
        <w:t xml:space="preserve">[10] Krótka historia CSS. </w:t>
      </w:r>
      <w:hyperlink r:id="rId55" w:history="1">
        <w:r w:rsidRPr="00C57843">
          <w:rPr>
            <w:rStyle w:val="Hipercze"/>
          </w:rPr>
          <w:t>https://danielpietrasik.pl/historia-css/</w:t>
        </w:r>
      </w:hyperlink>
    </w:p>
    <w:p w:rsidR="00FD3CF7" w:rsidRPr="00EC0B49" w:rsidRDefault="0048194F" w:rsidP="0085095D">
      <w:pPr>
        <w:pStyle w:val="Bibliografia"/>
        <w:rPr>
          <w:lang w:val="en-US"/>
        </w:rPr>
      </w:pPr>
      <w:r w:rsidRPr="00EC0B49">
        <w:rPr>
          <w:lang w:val="en-US"/>
        </w:rPr>
        <w:t xml:space="preserve">[11] Bootstrap. </w:t>
      </w:r>
      <w:hyperlink r:id="rId56" w:history="1">
        <w:r w:rsidR="00C57843" w:rsidRPr="00EC0B49">
          <w:rPr>
            <w:rStyle w:val="Hipercze"/>
            <w:lang w:val="en-US"/>
          </w:rPr>
          <w:t>https://getbootstrap.com/</w:t>
        </w:r>
      </w:hyperlink>
    </w:p>
    <w:p w:rsidR="00C57843" w:rsidRDefault="00C57843" w:rsidP="0085095D">
      <w:pPr>
        <w:pStyle w:val="Bibliografia"/>
      </w:pPr>
      <w:r w:rsidRPr="00EC0B49">
        <w:rPr>
          <w:lang w:val="en-US"/>
        </w:rPr>
        <w:t xml:space="preserve">[12] </w:t>
      </w:r>
      <w:proofErr w:type="spellStart"/>
      <w:r w:rsidRPr="00EC0B49">
        <w:rPr>
          <w:lang w:val="en-US"/>
        </w:rPr>
        <w:t>Haverbeke</w:t>
      </w:r>
      <w:proofErr w:type="spellEnd"/>
      <w:r w:rsidRPr="00EC0B49">
        <w:rPr>
          <w:lang w:val="en-US"/>
        </w:rPr>
        <w:t xml:space="preserve"> </w:t>
      </w:r>
      <w:proofErr w:type="spellStart"/>
      <w:r w:rsidRPr="00EC0B49">
        <w:rPr>
          <w:lang w:val="en-US"/>
        </w:rPr>
        <w:t>Marijn</w:t>
      </w:r>
      <w:proofErr w:type="spellEnd"/>
      <w:r w:rsidRPr="00EC0B49">
        <w:rPr>
          <w:lang w:val="en-US"/>
        </w:rPr>
        <w:t xml:space="preserve"> </w:t>
      </w:r>
      <w:proofErr w:type="spellStart"/>
      <w:r w:rsidRPr="00EC0B49">
        <w:rPr>
          <w:i/>
          <w:lang w:val="en-US"/>
        </w:rPr>
        <w:t>Zrozumieć</w:t>
      </w:r>
      <w:proofErr w:type="spellEnd"/>
      <w:r w:rsidRPr="00EC0B49">
        <w:rPr>
          <w:i/>
          <w:lang w:val="en-US"/>
        </w:rPr>
        <w:t xml:space="preserve"> JavaScript. </w:t>
      </w:r>
      <w:r w:rsidRPr="00C57843">
        <w:rPr>
          <w:i/>
        </w:rPr>
        <w:t xml:space="preserve">Wprowadzenie do programowania </w:t>
      </w:r>
      <w:r w:rsidRPr="00C57843">
        <w:t xml:space="preserve">Wydawnictwo Helion </w:t>
      </w:r>
      <w:r w:rsidR="00E43621">
        <w:t>2015-08-11</w:t>
      </w:r>
    </w:p>
    <w:p w:rsidR="00CE798C" w:rsidRDefault="00CE798C" w:rsidP="0085095D">
      <w:pPr>
        <w:pStyle w:val="Bibliografia"/>
      </w:pPr>
      <w:r w:rsidRPr="00CE798C">
        <w:rPr>
          <w:lang w:val="en-US"/>
        </w:rPr>
        <w:t xml:space="preserve">[13] Luke Welling, Laura Thomson </w:t>
      </w:r>
      <w:r w:rsidRPr="00CE798C">
        <w:rPr>
          <w:i/>
          <w:lang w:val="en-US"/>
        </w:rPr>
        <w:t xml:space="preserve">PHP </w:t>
      </w:r>
      <w:proofErr w:type="spellStart"/>
      <w:r w:rsidRPr="00CE798C">
        <w:rPr>
          <w:i/>
          <w:lang w:val="en-US"/>
        </w:rPr>
        <w:t>i</w:t>
      </w:r>
      <w:proofErr w:type="spellEnd"/>
      <w:r w:rsidRPr="00CE798C">
        <w:rPr>
          <w:i/>
          <w:lang w:val="en-US"/>
        </w:rPr>
        <w:t xml:space="preserve"> MySQL. </w:t>
      </w:r>
      <w:r w:rsidRPr="00CE798C">
        <w:rPr>
          <w:i/>
        </w:rPr>
        <w:t>Tworzenie stron WWW. Vademecum profesjonalisty. Wydanie</w:t>
      </w:r>
      <w:r>
        <w:rPr>
          <w:i/>
        </w:rPr>
        <w:t xml:space="preserve"> trzecie</w:t>
      </w:r>
      <w:r>
        <w:t xml:space="preserve"> </w:t>
      </w:r>
      <w:r>
        <w:rPr>
          <w:i/>
        </w:rPr>
        <w:t xml:space="preserve"> </w:t>
      </w:r>
      <w:r w:rsidR="00350217">
        <w:t>Wydawnictwo Helion 2009</w:t>
      </w:r>
    </w:p>
    <w:p w:rsidR="00F21A02" w:rsidRDefault="00F21A02" w:rsidP="0085095D">
      <w:pPr>
        <w:pStyle w:val="Bibliografia"/>
        <w:rPr>
          <w:rStyle w:val="Hipercze"/>
        </w:rPr>
      </w:pPr>
      <w:r>
        <w:t xml:space="preserve">[14] </w:t>
      </w:r>
      <w:hyperlink r:id="rId57" w:history="1">
        <w:r>
          <w:rPr>
            <w:rStyle w:val="Hipercze"/>
          </w:rPr>
          <w:t>https://w3techs.com/technologies/overview/programming_language</w:t>
        </w:r>
      </w:hyperlink>
    </w:p>
    <w:p w:rsidR="00F67EED" w:rsidRDefault="00F67EED" w:rsidP="0085095D">
      <w:pPr>
        <w:pStyle w:val="Bibliografia"/>
        <w:rPr>
          <w:rStyle w:val="Hipercze"/>
        </w:rPr>
      </w:pPr>
      <w:r w:rsidRPr="00F67EED">
        <w:rPr>
          <w:rStyle w:val="Hipercze"/>
          <w:color w:val="000000" w:themeColor="text1"/>
        </w:rPr>
        <w:t xml:space="preserve">[15] </w:t>
      </w:r>
      <w:hyperlink r:id="rId58" w:history="1">
        <w:r>
          <w:rPr>
            <w:rStyle w:val="Hipercze"/>
          </w:rPr>
          <w:t>https://tcpdf.org/</w:t>
        </w:r>
      </w:hyperlink>
      <w:r>
        <w:rPr>
          <w:rStyle w:val="Hipercze"/>
        </w:rPr>
        <w:t xml:space="preserve"> </w:t>
      </w:r>
    </w:p>
    <w:p w:rsidR="000033FA" w:rsidRPr="00F21A02" w:rsidRDefault="000033FA" w:rsidP="0085095D">
      <w:pPr>
        <w:pStyle w:val="Bibliografia"/>
      </w:pPr>
      <w:r w:rsidRPr="000033FA">
        <w:rPr>
          <w:rStyle w:val="Hipercze"/>
          <w:color w:val="000000" w:themeColor="text1"/>
        </w:rPr>
        <w:t>[16]</w:t>
      </w:r>
      <w:r>
        <w:rPr>
          <w:rStyle w:val="Hipercze"/>
        </w:rPr>
        <w:t xml:space="preserve"> </w:t>
      </w:r>
      <w:hyperlink r:id="rId59" w:history="1">
        <w:r>
          <w:rPr>
            <w:rStyle w:val="Hipercze"/>
          </w:rPr>
          <w:t>https://github.com/PHPMailer/PHPMailer</w:t>
        </w:r>
      </w:hyperlink>
    </w:p>
    <w:p w:rsidR="00C57843" w:rsidRDefault="00B341FC" w:rsidP="0085095D">
      <w:pPr>
        <w:pStyle w:val="Bibliografia"/>
      </w:pPr>
      <w:r w:rsidRPr="00EC0B49">
        <w:rPr>
          <w:lang w:val="en-US"/>
        </w:rPr>
        <w:t xml:space="preserve">[17] </w:t>
      </w:r>
      <w:r>
        <w:rPr>
          <w:lang w:val="en-US"/>
        </w:rPr>
        <w:t>W. Jason Gilmore</w:t>
      </w:r>
      <w:r w:rsidRPr="00CE798C">
        <w:rPr>
          <w:lang w:val="en-US"/>
        </w:rPr>
        <w:t xml:space="preserve"> </w:t>
      </w:r>
      <w:r>
        <w:rPr>
          <w:i/>
          <w:lang w:val="en-US"/>
        </w:rPr>
        <w:t xml:space="preserve">PHP I MySQL. </w:t>
      </w:r>
      <w:r w:rsidRPr="00EC0B49">
        <w:rPr>
          <w:i/>
        </w:rPr>
        <w:t>Od podstaw. Wydanie IV</w:t>
      </w:r>
      <w:r>
        <w:t xml:space="preserve"> </w:t>
      </w:r>
      <w:r>
        <w:rPr>
          <w:i/>
        </w:rPr>
        <w:t xml:space="preserve"> </w:t>
      </w:r>
      <w:r>
        <w:t>Wydawnictwo Helion 2009</w:t>
      </w:r>
    </w:p>
    <w:p w:rsidR="00BC3B89" w:rsidRDefault="00BC3B89" w:rsidP="0085095D">
      <w:pPr>
        <w:pStyle w:val="Bibliografia"/>
      </w:pPr>
      <w:r>
        <w:t xml:space="preserve">[18] Historia SQL </w:t>
      </w:r>
      <w:hyperlink r:id="rId60" w:history="1">
        <w:r>
          <w:rPr>
            <w:rStyle w:val="Hipercze"/>
          </w:rPr>
          <w:t>https://en.wikipedia.org/wiki/SQL</w:t>
        </w:r>
      </w:hyperlink>
    </w:p>
    <w:p w:rsidR="00B341FC" w:rsidRDefault="00B341FC" w:rsidP="0085095D">
      <w:pPr>
        <w:pStyle w:val="Bibliografia"/>
      </w:pPr>
    </w:p>
    <w:p w:rsidR="00B341FC" w:rsidRPr="00C57843" w:rsidRDefault="00B341FC" w:rsidP="00B341FC">
      <w:pPr>
        <w:pStyle w:val="Bibliografia"/>
        <w:ind w:left="0" w:firstLine="0"/>
      </w:pPr>
    </w:p>
    <w:p w:rsidR="00C51964" w:rsidRPr="00C57843" w:rsidRDefault="00C51964" w:rsidP="00C51964">
      <w:pPr>
        <w:pStyle w:val="Nagwek1"/>
        <w:numPr>
          <w:ilvl w:val="0"/>
          <w:numId w:val="0"/>
        </w:numPr>
        <w:rPr>
          <w:color w:val="000000" w:themeColor="text1"/>
        </w:rPr>
      </w:pPr>
      <w:bookmarkStart w:id="42" w:name="_Toc29303894"/>
      <w:r w:rsidRPr="00C57843">
        <w:rPr>
          <w:color w:val="000000" w:themeColor="text1"/>
        </w:rPr>
        <w:lastRenderedPageBreak/>
        <w:t>Spis tabel</w:t>
      </w:r>
      <w:bookmarkEnd w:id="42"/>
    </w:p>
    <w:p w:rsidR="00C51964" w:rsidRPr="00C57843" w:rsidRDefault="00C51964" w:rsidP="00C51964">
      <w:pPr>
        <w:pStyle w:val="Nagwek1"/>
        <w:numPr>
          <w:ilvl w:val="0"/>
          <w:numId w:val="0"/>
        </w:numPr>
        <w:rPr>
          <w:color w:val="000000" w:themeColor="text1"/>
        </w:rPr>
      </w:pPr>
      <w:bookmarkStart w:id="43" w:name="_Toc29303895"/>
      <w:r w:rsidRPr="00C57843">
        <w:rPr>
          <w:color w:val="000000" w:themeColor="text1"/>
        </w:rPr>
        <w:lastRenderedPageBreak/>
        <w:t>Spis Rysunków</w:t>
      </w:r>
      <w:bookmarkEnd w:id="43"/>
    </w:p>
    <w:sectPr w:rsidR="00C51964" w:rsidRPr="00C57843" w:rsidSect="004F0278">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2076" w:rsidRDefault="00952076" w:rsidP="004F0278">
      <w:r>
        <w:separator/>
      </w:r>
    </w:p>
  </w:endnote>
  <w:endnote w:type="continuationSeparator" w:id="0">
    <w:p w:rsidR="00952076" w:rsidRDefault="00952076"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5D78" w:rsidRDefault="00415D78">
    <w:pPr>
      <w:pStyle w:val="Stopka"/>
    </w:pPr>
    <w:r>
      <w:fldChar w:fldCharType="begin"/>
    </w:r>
    <w:r>
      <w:instrText xml:space="preserve"> PAGE   \* MERGEFORMAT </w:instrText>
    </w:r>
    <w:r>
      <w:fldChar w:fldCharType="separate"/>
    </w:r>
    <w:r w:rsidR="004C54D7">
      <w:rPr>
        <w:noProof/>
      </w:rPr>
      <w:t>8</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5D78" w:rsidRDefault="00415D78" w:rsidP="004F0278">
    <w:pPr>
      <w:pStyle w:val="Stopka"/>
      <w:jc w:val="right"/>
    </w:pPr>
    <w:r>
      <w:fldChar w:fldCharType="begin"/>
    </w:r>
    <w:r>
      <w:instrText xml:space="preserve"> PAGE   \* MERGEFORMAT </w:instrText>
    </w:r>
    <w:r>
      <w:fldChar w:fldCharType="separate"/>
    </w:r>
    <w:r w:rsidR="004C54D7">
      <w:rPr>
        <w:noProof/>
      </w:rPr>
      <w:t>7</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2076" w:rsidRDefault="00952076" w:rsidP="004F0278">
      <w:r>
        <w:separator/>
      </w:r>
    </w:p>
  </w:footnote>
  <w:footnote w:type="continuationSeparator" w:id="0">
    <w:p w:rsidR="00952076" w:rsidRDefault="00952076" w:rsidP="004F02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ED28ECC"/>
    <w:lvl w:ilvl="0">
      <w:start w:val="1"/>
      <w:numFmt w:val="decimal"/>
      <w:lvlText w:val="%1."/>
      <w:lvlJc w:val="left"/>
      <w:pPr>
        <w:tabs>
          <w:tab w:val="num" w:pos="1492"/>
        </w:tabs>
        <w:ind w:left="1492" w:hanging="360"/>
      </w:pPr>
    </w:lvl>
  </w:abstractNum>
  <w:abstractNum w:abstractNumId="1">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331C1F92"/>
    <w:lvl w:ilvl="0">
      <w:start w:val="1"/>
      <w:numFmt w:val="decimal"/>
      <w:lvlText w:val="%1."/>
      <w:lvlJc w:val="left"/>
      <w:pPr>
        <w:tabs>
          <w:tab w:val="num" w:pos="926"/>
        </w:tabs>
        <w:ind w:left="926" w:hanging="360"/>
      </w:pPr>
    </w:lvl>
  </w:abstractNum>
  <w:abstractNum w:abstractNumId="3">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ED322D4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5B9CEB0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E128DF0"/>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B84A84B0"/>
    <w:lvl w:ilvl="0">
      <w:start w:val="1"/>
      <w:numFmt w:val="decimal"/>
      <w:lvlText w:val="%1."/>
      <w:lvlJc w:val="left"/>
      <w:pPr>
        <w:tabs>
          <w:tab w:val="num" w:pos="360"/>
        </w:tabs>
        <w:ind w:left="360" w:hanging="360"/>
      </w:pPr>
    </w:lvl>
  </w:abstractNum>
  <w:abstractNum w:abstractNumId="9">
    <w:nsid w:val="FFFFFF89"/>
    <w:multiLevelType w:val="singleLevel"/>
    <w:tmpl w:val="208CF0FC"/>
    <w:lvl w:ilvl="0">
      <w:start w:val="1"/>
      <w:numFmt w:val="bullet"/>
      <w:lvlText w:val=""/>
      <w:lvlJc w:val="left"/>
      <w:pPr>
        <w:tabs>
          <w:tab w:val="num" w:pos="360"/>
        </w:tabs>
        <w:ind w:left="360" w:hanging="360"/>
      </w:pPr>
      <w:rPr>
        <w:rFonts w:ascii="Symbol" w:hAnsi="Symbol" w:hint="default"/>
      </w:rPr>
    </w:lvl>
  </w:abstractNum>
  <w:abstractNum w:abstractNumId="10">
    <w:nsid w:val="11343C9C"/>
    <w:multiLevelType w:val="hybridMultilevel"/>
    <w:tmpl w:val="B692AB54"/>
    <w:lvl w:ilvl="0" w:tplc="04150001">
      <w:start w:val="1"/>
      <w:numFmt w:val="bullet"/>
      <w:lvlText w:val=""/>
      <w:lvlJc w:val="left"/>
      <w:pPr>
        <w:ind w:left="1072" w:hanging="360"/>
      </w:pPr>
      <w:rPr>
        <w:rFonts w:ascii="Symbol" w:hAnsi="Symbol" w:hint="default"/>
      </w:rPr>
    </w:lvl>
    <w:lvl w:ilvl="1" w:tplc="04150003" w:tentative="1">
      <w:start w:val="1"/>
      <w:numFmt w:val="bullet"/>
      <w:lvlText w:val="o"/>
      <w:lvlJc w:val="left"/>
      <w:pPr>
        <w:ind w:left="1792" w:hanging="360"/>
      </w:pPr>
      <w:rPr>
        <w:rFonts w:ascii="Courier New" w:hAnsi="Courier New" w:cs="Courier New" w:hint="default"/>
      </w:rPr>
    </w:lvl>
    <w:lvl w:ilvl="2" w:tplc="04150005" w:tentative="1">
      <w:start w:val="1"/>
      <w:numFmt w:val="bullet"/>
      <w:lvlText w:val=""/>
      <w:lvlJc w:val="left"/>
      <w:pPr>
        <w:ind w:left="2512" w:hanging="360"/>
      </w:pPr>
      <w:rPr>
        <w:rFonts w:ascii="Wingdings" w:hAnsi="Wingdings" w:hint="default"/>
      </w:rPr>
    </w:lvl>
    <w:lvl w:ilvl="3" w:tplc="04150001" w:tentative="1">
      <w:start w:val="1"/>
      <w:numFmt w:val="bullet"/>
      <w:lvlText w:val=""/>
      <w:lvlJc w:val="left"/>
      <w:pPr>
        <w:ind w:left="3232" w:hanging="360"/>
      </w:pPr>
      <w:rPr>
        <w:rFonts w:ascii="Symbol" w:hAnsi="Symbol" w:hint="default"/>
      </w:rPr>
    </w:lvl>
    <w:lvl w:ilvl="4" w:tplc="04150003" w:tentative="1">
      <w:start w:val="1"/>
      <w:numFmt w:val="bullet"/>
      <w:lvlText w:val="o"/>
      <w:lvlJc w:val="left"/>
      <w:pPr>
        <w:ind w:left="3952" w:hanging="360"/>
      </w:pPr>
      <w:rPr>
        <w:rFonts w:ascii="Courier New" w:hAnsi="Courier New" w:cs="Courier New" w:hint="default"/>
      </w:rPr>
    </w:lvl>
    <w:lvl w:ilvl="5" w:tplc="04150005" w:tentative="1">
      <w:start w:val="1"/>
      <w:numFmt w:val="bullet"/>
      <w:lvlText w:val=""/>
      <w:lvlJc w:val="left"/>
      <w:pPr>
        <w:ind w:left="4672" w:hanging="360"/>
      </w:pPr>
      <w:rPr>
        <w:rFonts w:ascii="Wingdings" w:hAnsi="Wingdings" w:hint="default"/>
      </w:rPr>
    </w:lvl>
    <w:lvl w:ilvl="6" w:tplc="04150001" w:tentative="1">
      <w:start w:val="1"/>
      <w:numFmt w:val="bullet"/>
      <w:lvlText w:val=""/>
      <w:lvlJc w:val="left"/>
      <w:pPr>
        <w:ind w:left="5392" w:hanging="360"/>
      </w:pPr>
      <w:rPr>
        <w:rFonts w:ascii="Symbol" w:hAnsi="Symbol" w:hint="default"/>
      </w:rPr>
    </w:lvl>
    <w:lvl w:ilvl="7" w:tplc="04150003" w:tentative="1">
      <w:start w:val="1"/>
      <w:numFmt w:val="bullet"/>
      <w:lvlText w:val="o"/>
      <w:lvlJc w:val="left"/>
      <w:pPr>
        <w:ind w:left="6112" w:hanging="360"/>
      </w:pPr>
      <w:rPr>
        <w:rFonts w:ascii="Courier New" w:hAnsi="Courier New" w:cs="Courier New" w:hint="default"/>
      </w:rPr>
    </w:lvl>
    <w:lvl w:ilvl="8" w:tplc="04150005" w:tentative="1">
      <w:start w:val="1"/>
      <w:numFmt w:val="bullet"/>
      <w:lvlText w:val=""/>
      <w:lvlJc w:val="left"/>
      <w:pPr>
        <w:ind w:left="6832" w:hanging="360"/>
      </w:pPr>
      <w:rPr>
        <w:rFonts w:ascii="Wingdings" w:hAnsi="Wingdings" w:hint="default"/>
      </w:rPr>
    </w:lvl>
  </w:abstractNum>
  <w:abstractNum w:abstractNumId="11">
    <w:nsid w:val="1CE10B92"/>
    <w:multiLevelType w:val="hybridMultilevel"/>
    <w:tmpl w:val="454607C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nsid w:val="1EAA222D"/>
    <w:multiLevelType w:val="hybridMultilevel"/>
    <w:tmpl w:val="6D12D176"/>
    <w:lvl w:ilvl="0" w:tplc="04150019">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F714824"/>
    <w:multiLevelType w:val="hybridMultilevel"/>
    <w:tmpl w:val="9ED4AA4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4">
    <w:nsid w:val="322E506D"/>
    <w:multiLevelType w:val="multilevel"/>
    <w:tmpl w:val="6EA07514"/>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AFA4F6C"/>
    <w:multiLevelType w:val="hybridMultilevel"/>
    <w:tmpl w:val="733C367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16">
    <w:nsid w:val="3B6D0CBE"/>
    <w:multiLevelType w:val="multilevel"/>
    <w:tmpl w:val="FA0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F41A70"/>
    <w:multiLevelType w:val="hybridMultilevel"/>
    <w:tmpl w:val="D0305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5410326"/>
    <w:multiLevelType w:val="hybridMultilevel"/>
    <w:tmpl w:val="D9427B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nsid w:val="45DF3A4A"/>
    <w:multiLevelType w:val="hybridMultilevel"/>
    <w:tmpl w:val="C226CD6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nsid w:val="47ED0432"/>
    <w:multiLevelType w:val="hybridMultilevel"/>
    <w:tmpl w:val="3E1AB4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D782CFA"/>
    <w:multiLevelType w:val="hybridMultilevel"/>
    <w:tmpl w:val="444A1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F2F1065"/>
    <w:multiLevelType w:val="hybridMultilevel"/>
    <w:tmpl w:val="287EB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5B2312B5"/>
    <w:multiLevelType w:val="hybridMultilevel"/>
    <w:tmpl w:val="AA0C075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BD40029"/>
    <w:multiLevelType w:val="hybridMultilevel"/>
    <w:tmpl w:val="A8D47C6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9">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30"/>
  </w:num>
  <w:num w:numId="12">
    <w:abstractNumId w:val="23"/>
  </w:num>
  <w:num w:numId="13">
    <w:abstractNumId w:val="27"/>
  </w:num>
  <w:num w:numId="14">
    <w:abstractNumId w:val="25"/>
  </w:num>
  <w:num w:numId="15">
    <w:abstractNumId w:val="14"/>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29"/>
  </w:num>
  <w:num w:numId="20">
    <w:abstractNumId w:val="12"/>
  </w:num>
  <w:num w:numId="21">
    <w:abstractNumId w:val="15"/>
  </w:num>
  <w:num w:numId="22">
    <w:abstractNumId w:val="16"/>
  </w:num>
  <w:num w:numId="23">
    <w:abstractNumId w:val="22"/>
  </w:num>
  <w:num w:numId="24">
    <w:abstractNumId w:val="18"/>
  </w:num>
  <w:num w:numId="25">
    <w:abstractNumId w:val="24"/>
  </w:num>
  <w:num w:numId="26">
    <w:abstractNumId w:val="10"/>
  </w:num>
  <w:num w:numId="27">
    <w:abstractNumId w:val="19"/>
  </w:num>
  <w:num w:numId="28">
    <w:abstractNumId w:val="13"/>
  </w:num>
  <w:num w:numId="29">
    <w:abstractNumId w:val="28"/>
  </w:num>
  <w:num w:numId="30">
    <w:abstractNumId w:val="20"/>
  </w:num>
  <w:num w:numId="31">
    <w:abstractNumId w:val="11"/>
  </w:num>
  <w:num w:numId="32">
    <w:abstractNumId w:val="21"/>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B69A6"/>
    <w:rsid w:val="000033FA"/>
    <w:rsid w:val="00004D49"/>
    <w:rsid w:val="00004E87"/>
    <w:rsid w:val="00016A7F"/>
    <w:rsid w:val="00017D62"/>
    <w:rsid w:val="00025EC5"/>
    <w:rsid w:val="00026CB4"/>
    <w:rsid w:val="0003420C"/>
    <w:rsid w:val="00034DA6"/>
    <w:rsid w:val="00035A3F"/>
    <w:rsid w:val="00035FB3"/>
    <w:rsid w:val="00043466"/>
    <w:rsid w:val="000445F5"/>
    <w:rsid w:val="00046226"/>
    <w:rsid w:val="00050A1E"/>
    <w:rsid w:val="00051904"/>
    <w:rsid w:val="0005368E"/>
    <w:rsid w:val="00053CCA"/>
    <w:rsid w:val="00057038"/>
    <w:rsid w:val="00060856"/>
    <w:rsid w:val="00062849"/>
    <w:rsid w:val="0007150E"/>
    <w:rsid w:val="00071649"/>
    <w:rsid w:val="00072216"/>
    <w:rsid w:val="00073D22"/>
    <w:rsid w:val="00081A5D"/>
    <w:rsid w:val="00083BF8"/>
    <w:rsid w:val="00086CB4"/>
    <w:rsid w:val="0008781A"/>
    <w:rsid w:val="000913D9"/>
    <w:rsid w:val="00091E1F"/>
    <w:rsid w:val="00095504"/>
    <w:rsid w:val="000958C5"/>
    <w:rsid w:val="000A2165"/>
    <w:rsid w:val="000A3A81"/>
    <w:rsid w:val="000B2CDB"/>
    <w:rsid w:val="000B3A6C"/>
    <w:rsid w:val="000B7527"/>
    <w:rsid w:val="000C53B4"/>
    <w:rsid w:val="000C6D08"/>
    <w:rsid w:val="000C780C"/>
    <w:rsid w:val="000D430F"/>
    <w:rsid w:val="000D47C8"/>
    <w:rsid w:val="000D54BB"/>
    <w:rsid w:val="000E24AE"/>
    <w:rsid w:val="000E2C63"/>
    <w:rsid w:val="000E4109"/>
    <w:rsid w:val="000E5E08"/>
    <w:rsid w:val="000E799E"/>
    <w:rsid w:val="000F1673"/>
    <w:rsid w:val="000F2DFF"/>
    <w:rsid w:val="000F36E1"/>
    <w:rsid w:val="000F3FEF"/>
    <w:rsid w:val="000F528C"/>
    <w:rsid w:val="000F6DFC"/>
    <w:rsid w:val="000F70DF"/>
    <w:rsid w:val="0010364F"/>
    <w:rsid w:val="00107173"/>
    <w:rsid w:val="00110875"/>
    <w:rsid w:val="00110EFF"/>
    <w:rsid w:val="00123908"/>
    <w:rsid w:val="00125C5F"/>
    <w:rsid w:val="001262DA"/>
    <w:rsid w:val="00126423"/>
    <w:rsid w:val="00127039"/>
    <w:rsid w:val="0013222F"/>
    <w:rsid w:val="00135A5C"/>
    <w:rsid w:val="00135EFD"/>
    <w:rsid w:val="001369BD"/>
    <w:rsid w:val="0014368B"/>
    <w:rsid w:val="00145C52"/>
    <w:rsid w:val="00146CFA"/>
    <w:rsid w:val="001513FF"/>
    <w:rsid w:val="001518FF"/>
    <w:rsid w:val="0015204B"/>
    <w:rsid w:val="00152B21"/>
    <w:rsid w:val="001530A5"/>
    <w:rsid w:val="001531C2"/>
    <w:rsid w:val="001543F7"/>
    <w:rsid w:val="0015458B"/>
    <w:rsid w:val="00154DAC"/>
    <w:rsid w:val="00156495"/>
    <w:rsid w:val="00161810"/>
    <w:rsid w:val="001664AA"/>
    <w:rsid w:val="00167656"/>
    <w:rsid w:val="00170677"/>
    <w:rsid w:val="0017322F"/>
    <w:rsid w:val="001761EB"/>
    <w:rsid w:val="00181B3D"/>
    <w:rsid w:val="001845DA"/>
    <w:rsid w:val="00187E11"/>
    <w:rsid w:val="0019074C"/>
    <w:rsid w:val="00190A41"/>
    <w:rsid w:val="001934A6"/>
    <w:rsid w:val="00195F3D"/>
    <w:rsid w:val="001A526E"/>
    <w:rsid w:val="001A7A8B"/>
    <w:rsid w:val="001B56C3"/>
    <w:rsid w:val="001C25D9"/>
    <w:rsid w:val="001C5768"/>
    <w:rsid w:val="001D0B58"/>
    <w:rsid w:val="001D18E8"/>
    <w:rsid w:val="001D5363"/>
    <w:rsid w:val="001E0299"/>
    <w:rsid w:val="001E02CE"/>
    <w:rsid w:val="001E33A5"/>
    <w:rsid w:val="001E3564"/>
    <w:rsid w:val="001E6814"/>
    <w:rsid w:val="001E79EA"/>
    <w:rsid w:val="001F0FC7"/>
    <w:rsid w:val="001F26FE"/>
    <w:rsid w:val="001F36D6"/>
    <w:rsid w:val="001F6835"/>
    <w:rsid w:val="001F729D"/>
    <w:rsid w:val="00204835"/>
    <w:rsid w:val="0020492B"/>
    <w:rsid w:val="00210B79"/>
    <w:rsid w:val="0021279D"/>
    <w:rsid w:val="00222572"/>
    <w:rsid w:val="0022275E"/>
    <w:rsid w:val="00222792"/>
    <w:rsid w:val="0022691B"/>
    <w:rsid w:val="0023637F"/>
    <w:rsid w:val="00240433"/>
    <w:rsid w:val="0024162A"/>
    <w:rsid w:val="00244049"/>
    <w:rsid w:val="0024758B"/>
    <w:rsid w:val="002547B9"/>
    <w:rsid w:val="0025570F"/>
    <w:rsid w:val="002602CB"/>
    <w:rsid w:val="00260B20"/>
    <w:rsid w:val="002635C5"/>
    <w:rsid w:val="002639C7"/>
    <w:rsid w:val="00264A55"/>
    <w:rsid w:val="00286238"/>
    <w:rsid w:val="002924FB"/>
    <w:rsid w:val="00294A6A"/>
    <w:rsid w:val="0029659D"/>
    <w:rsid w:val="002A198C"/>
    <w:rsid w:val="002A5C75"/>
    <w:rsid w:val="002B0BDC"/>
    <w:rsid w:val="002B5D85"/>
    <w:rsid w:val="002C2997"/>
    <w:rsid w:val="002D7FE8"/>
    <w:rsid w:val="002E0A49"/>
    <w:rsid w:val="002E21A3"/>
    <w:rsid w:val="002E33D4"/>
    <w:rsid w:val="002E59A7"/>
    <w:rsid w:val="002F2A3D"/>
    <w:rsid w:val="002F39BF"/>
    <w:rsid w:val="002F47E2"/>
    <w:rsid w:val="002F4D00"/>
    <w:rsid w:val="002F7F88"/>
    <w:rsid w:val="00304A1B"/>
    <w:rsid w:val="003102E5"/>
    <w:rsid w:val="003109BC"/>
    <w:rsid w:val="00311EEC"/>
    <w:rsid w:val="00312244"/>
    <w:rsid w:val="00314D9A"/>
    <w:rsid w:val="003163FB"/>
    <w:rsid w:val="003169AB"/>
    <w:rsid w:val="00316ACB"/>
    <w:rsid w:val="0032193B"/>
    <w:rsid w:val="00321E22"/>
    <w:rsid w:val="00326342"/>
    <w:rsid w:val="0032729C"/>
    <w:rsid w:val="0033712A"/>
    <w:rsid w:val="00342335"/>
    <w:rsid w:val="00343135"/>
    <w:rsid w:val="00350217"/>
    <w:rsid w:val="00350827"/>
    <w:rsid w:val="00353A86"/>
    <w:rsid w:val="0035443C"/>
    <w:rsid w:val="00354B7D"/>
    <w:rsid w:val="00356305"/>
    <w:rsid w:val="0035792C"/>
    <w:rsid w:val="00357943"/>
    <w:rsid w:val="00361C9A"/>
    <w:rsid w:val="0037169D"/>
    <w:rsid w:val="0037440F"/>
    <w:rsid w:val="003761CF"/>
    <w:rsid w:val="0038116D"/>
    <w:rsid w:val="00382B87"/>
    <w:rsid w:val="00386E7C"/>
    <w:rsid w:val="00390215"/>
    <w:rsid w:val="00390A64"/>
    <w:rsid w:val="00394F86"/>
    <w:rsid w:val="00395E4B"/>
    <w:rsid w:val="00396484"/>
    <w:rsid w:val="003A1ADD"/>
    <w:rsid w:val="003A1B10"/>
    <w:rsid w:val="003A1EA2"/>
    <w:rsid w:val="003A3F64"/>
    <w:rsid w:val="003A4D65"/>
    <w:rsid w:val="003A53A9"/>
    <w:rsid w:val="003B020C"/>
    <w:rsid w:val="003B0AEE"/>
    <w:rsid w:val="003B2AA3"/>
    <w:rsid w:val="003C0F6D"/>
    <w:rsid w:val="003C4610"/>
    <w:rsid w:val="003C5EE0"/>
    <w:rsid w:val="003C7C12"/>
    <w:rsid w:val="003D0661"/>
    <w:rsid w:val="003D5A81"/>
    <w:rsid w:val="003E0F07"/>
    <w:rsid w:val="003E1A1B"/>
    <w:rsid w:val="003E208E"/>
    <w:rsid w:val="003F37F3"/>
    <w:rsid w:val="003F3FCA"/>
    <w:rsid w:val="003F413B"/>
    <w:rsid w:val="00401243"/>
    <w:rsid w:val="0040679A"/>
    <w:rsid w:val="00411CB2"/>
    <w:rsid w:val="00412382"/>
    <w:rsid w:val="004129E0"/>
    <w:rsid w:val="00415D78"/>
    <w:rsid w:val="00416D8E"/>
    <w:rsid w:val="00423BC4"/>
    <w:rsid w:val="00426087"/>
    <w:rsid w:val="00432A93"/>
    <w:rsid w:val="00435DFA"/>
    <w:rsid w:val="00436C9D"/>
    <w:rsid w:val="00441158"/>
    <w:rsid w:val="0044278E"/>
    <w:rsid w:val="00442EF4"/>
    <w:rsid w:val="00445E4B"/>
    <w:rsid w:val="004512C2"/>
    <w:rsid w:val="00455C6A"/>
    <w:rsid w:val="00456588"/>
    <w:rsid w:val="00463122"/>
    <w:rsid w:val="00466DE2"/>
    <w:rsid w:val="0047384A"/>
    <w:rsid w:val="00477F00"/>
    <w:rsid w:val="0048194F"/>
    <w:rsid w:val="00492024"/>
    <w:rsid w:val="00493DCA"/>
    <w:rsid w:val="004952EB"/>
    <w:rsid w:val="00495D69"/>
    <w:rsid w:val="004A4928"/>
    <w:rsid w:val="004B26CC"/>
    <w:rsid w:val="004B62A5"/>
    <w:rsid w:val="004C54D7"/>
    <w:rsid w:val="004D4AFC"/>
    <w:rsid w:val="004E46DA"/>
    <w:rsid w:val="004F0278"/>
    <w:rsid w:val="004F2A86"/>
    <w:rsid w:val="00506F7F"/>
    <w:rsid w:val="00511680"/>
    <w:rsid w:val="005124EF"/>
    <w:rsid w:val="00514EA7"/>
    <w:rsid w:val="00516716"/>
    <w:rsid w:val="00516720"/>
    <w:rsid w:val="00520020"/>
    <w:rsid w:val="005212B2"/>
    <w:rsid w:val="00522705"/>
    <w:rsid w:val="0052318C"/>
    <w:rsid w:val="00524D04"/>
    <w:rsid w:val="0053171D"/>
    <w:rsid w:val="00531FC3"/>
    <w:rsid w:val="0053389A"/>
    <w:rsid w:val="00535145"/>
    <w:rsid w:val="00542E59"/>
    <w:rsid w:val="005435F2"/>
    <w:rsid w:val="00544A75"/>
    <w:rsid w:val="00544FDD"/>
    <w:rsid w:val="00547145"/>
    <w:rsid w:val="0055053C"/>
    <w:rsid w:val="0055357E"/>
    <w:rsid w:val="00554FBE"/>
    <w:rsid w:val="00556500"/>
    <w:rsid w:val="005566E8"/>
    <w:rsid w:val="00561617"/>
    <w:rsid w:val="00561C38"/>
    <w:rsid w:val="00561F87"/>
    <w:rsid w:val="00561F9B"/>
    <w:rsid w:val="005620CA"/>
    <w:rsid w:val="00573A3B"/>
    <w:rsid w:val="00576286"/>
    <w:rsid w:val="005774B9"/>
    <w:rsid w:val="0058538A"/>
    <w:rsid w:val="005A1250"/>
    <w:rsid w:val="005A4951"/>
    <w:rsid w:val="005B0986"/>
    <w:rsid w:val="005B14ED"/>
    <w:rsid w:val="005B51F0"/>
    <w:rsid w:val="005B5493"/>
    <w:rsid w:val="005B58AB"/>
    <w:rsid w:val="005B69A6"/>
    <w:rsid w:val="005C26C4"/>
    <w:rsid w:val="005C56F2"/>
    <w:rsid w:val="005C6F93"/>
    <w:rsid w:val="005D10C3"/>
    <w:rsid w:val="005D407D"/>
    <w:rsid w:val="005E00D7"/>
    <w:rsid w:val="005E4244"/>
    <w:rsid w:val="005F2FD5"/>
    <w:rsid w:val="005F515F"/>
    <w:rsid w:val="00601474"/>
    <w:rsid w:val="00602190"/>
    <w:rsid w:val="00605B8F"/>
    <w:rsid w:val="00620B8E"/>
    <w:rsid w:val="006267F6"/>
    <w:rsid w:val="0063451C"/>
    <w:rsid w:val="00641FFE"/>
    <w:rsid w:val="00642865"/>
    <w:rsid w:val="006520AB"/>
    <w:rsid w:val="006559CC"/>
    <w:rsid w:val="00662871"/>
    <w:rsid w:val="00672DB7"/>
    <w:rsid w:val="00685A28"/>
    <w:rsid w:val="00687832"/>
    <w:rsid w:val="00687C3E"/>
    <w:rsid w:val="00697D19"/>
    <w:rsid w:val="006A3D54"/>
    <w:rsid w:val="006C395A"/>
    <w:rsid w:val="006C769D"/>
    <w:rsid w:val="006D749F"/>
    <w:rsid w:val="006E3787"/>
    <w:rsid w:val="006E3FE9"/>
    <w:rsid w:val="006E513F"/>
    <w:rsid w:val="006E7572"/>
    <w:rsid w:val="006F0D3A"/>
    <w:rsid w:val="006F450A"/>
    <w:rsid w:val="006F79A3"/>
    <w:rsid w:val="00701984"/>
    <w:rsid w:val="007049F3"/>
    <w:rsid w:val="00704CB2"/>
    <w:rsid w:val="00705700"/>
    <w:rsid w:val="00707A09"/>
    <w:rsid w:val="0071175A"/>
    <w:rsid w:val="00713945"/>
    <w:rsid w:val="00713952"/>
    <w:rsid w:val="00717E4F"/>
    <w:rsid w:val="00721752"/>
    <w:rsid w:val="00722F4E"/>
    <w:rsid w:val="00722FFF"/>
    <w:rsid w:val="0072443D"/>
    <w:rsid w:val="0072756B"/>
    <w:rsid w:val="00730D37"/>
    <w:rsid w:val="0073185C"/>
    <w:rsid w:val="00734CA7"/>
    <w:rsid w:val="0074291F"/>
    <w:rsid w:val="00743E1D"/>
    <w:rsid w:val="007460E1"/>
    <w:rsid w:val="0074673A"/>
    <w:rsid w:val="00750AB2"/>
    <w:rsid w:val="00761445"/>
    <w:rsid w:val="00762F2C"/>
    <w:rsid w:val="00765391"/>
    <w:rsid w:val="0076565C"/>
    <w:rsid w:val="00765C12"/>
    <w:rsid w:val="007666FA"/>
    <w:rsid w:val="00776707"/>
    <w:rsid w:val="00777926"/>
    <w:rsid w:val="00781333"/>
    <w:rsid w:val="007849F3"/>
    <w:rsid w:val="00785127"/>
    <w:rsid w:val="007858F6"/>
    <w:rsid w:val="00791012"/>
    <w:rsid w:val="007948CC"/>
    <w:rsid w:val="0079787D"/>
    <w:rsid w:val="007A39DF"/>
    <w:rsid w:val="007A3D09"/>
    <w:rsid w:val="007A66EE"/>
    <w:rsid w:val="007B14FA"/>
    <w:rsid w:val="007B7940"/>
    <w:rsid w:val="007C0C15"/>
    <w:rsid w:val="007C28C4"/>
    <w:rsid w:val="007C310C"/>
    <w:rsid w:val="007C5521"/>
    <w:rsid w:val="007C5A9B"/>
    <w:rsid w:val="007C5D4F"/>
    <w:rsid w:val="007C5DD9"/>
    <w:rsid w:val="007C7732"/>
    <w:rsid w:val="007D3505"/>
    <w:rsid w:val="007D48C2"/>
    <w:rsid w:val="007D7DCA"/>
    <w:rsid w:val="007E1F1F"/>
    <w:rsid w:val="007E647C"/>
    <w:rsid w:val="007F4B5F"/>
    <w:rsid w:val="00800681"/>
    <w:rsid w:val="00802D0F"/>
    <w:rsid w:val="00807274"/>
    <w:rsid w:val="00807F21"/>
    <w:rsid w:val="00811823"/>
    <w:rsid w:val="00820BB1"/>
    <w:rsid w:val="008210D8"/>
    <w:rsid w:val="008223F0"/>
    <w:rsid w:val="008242DE"/>
    <w:rsid w:val="00825848"/>
    <w:rsid w:val="00826AA3"/>
    <w:rsid w:val="008300EE"/>
    <w:rsid w:val="00830B84"/>
    <w:rsid w:val="0083446A"/>
    <w:rsid w:val="0083462E"/>
    <w:rsid w:val="00837261"/>
    <w:rsid w:val="00837C54"/>
    <w:rsid w:val="008413EA"/>
    <w:rsid w:val="00847A7E"/>
    <w:rsid w:val="0085095D"/>
    <w:rsid w:val="00850E41"/>
    <w:rsid w:val="008523F2"/>
    <w:rsid w:val="0085765D"/>
    <w:rsid w:val="008700BA"/>
    <w:rsid w:val="00872332"/>
    <w:rsid w:val="00875844"/>
    <w:rsid w:val="00876892"/>
    <w:rsid w:val="00877CBE"/>
    <w:rsid w:val="00877CE6"/>
    <w:rsid w:val="00880F77"/>
    <w:rsid w:val="00881FE2"/>
    <w:rsid w:val="008833F9"/>
    <w:rsid w:val="00887086"/>
    <w:rsid w:val="00894F12"/>
    <w:rsid w:val="00896E0C"/>
    <w:rsid w:val="008979D5"/>
    <w:rsid w:val="008A023C"/>
    <w:rsid w:val="008A56D5"/>
    <w:rsid w:val="008A79D4"/>
    <w:rsid w:val="008B00FC"/>
    <w:rsid w:val="008B3E57"/>
    <w:rsid w:val="008B48B0"/>
    <w:rsid w:val="008B6033"/>
    <w:rsid w:val="008B7334"/>
    <w:rsid w:val="008C23DF"/>
    <w:rsid w:val="008C7820"/>
    <w:rsid w:val="008D1E84"/>
    <w:rsid w:val="008D2FC0"/>
    <w:rsid w:val="008E4A2B"/>
    <w:rsid w:val="008E5BDC"/>
    <w:rsid w:val="008F0B9D"/>
    <w:rsid w:val="008F3FE0"/>
    <w:rsid w:val="008F6568"/>
    <w:rsid w:val="008F6DEB"/>
    <w:rsid w:val="008F702E"/>
    <w:rsid w:val="008F7364"/>
    <w:rsid w:val="00900AEA"/>
    <w:rsid w:val="009047CC"/>
    <w:rsid w:val="009127E1"/>
    <w:rsid w:val="00913DAD"/>
    <w:rsid w:val="00917754"/>
    <w:rsid w:val="00922CE8"/>
    <w:rsid w:val="00923337"/>
    <w:rsid w:val="00923479"/>
    <w:rsid w:val="00923536"/>
    <w:rsid w:val="00926C7E"/>
    <w:rsid w:val="00933B5A"/>
    <w:rsid w:val="00952076"/>
    <w:rsid w:val="00953E01"/>
    <w:rsid w:val="00953EC3"/>
    <w:rsid w:val="00954EE2"/>
    <w:rsid w:val="00956119"/>
    <w:rsid w:val="00956C3B"/>
    <w:rsid w:val="00957886"/>
    <w:rsid w:val="00961A03"/>
    <w:rsid w:val="00962A73"/>
    <w:rsid w:val="0096792F"/>
    <w:rsid w:val="009711C6"/>
    <w:rsid w:val="009736D0"/>
    <w:rsid w:val="009805EF"/>
    <w:rsid w:val="00984EA2"/>
    <w:rsid w:val="00986E9A"/>
    <w:rsid w:val="00987A0F"/>
    <w:rsid w:val="009949F4"/>
    <w:rsid w:val="00995E4F"/>
    <w:rsid w:val="009A5FF7"/>
    <w:rsid w:val="009A612D"/>
    <w:rsid w:val="009A7C95"/>
    <w:rsid w:val="009B66A1"/>
    <w:rsid w:val="009C1E66"/>
    <w:rsid w:val="009C395A"/>
    <w:rsid w:val="009D05EF"/>
    <w:rsid w:val="009D1852"/>
    <w:rsid w:val="009D1C01"/>
    <w:rsid w:val="009D2A7B"/>
    <w:rsid w:val="009D58EB"/>
    <w:rsid w:val="009D6040"/>
    <w:rsid w:val="009D7AFA"/>
    <w:rsid w:val="009E1D10"/>
    <w:rsid w:val="009E7567"/>
    <w:rsid w:val="009F1E45"/>
    <w:rsid w:val="009F3B00"/>
    <w:rsid w:val="00A01725"/>
    <w:rsid w:val="00A2176A"/>
    <w:rsid w:val="00A220EC"/>
    <w:rsid w:val="00A230C9"/>
    <w:rsid w:val="00A2342C"/>
    <w:rsid w:val="00A25431"/>
    <w:rsid w:val="00A26085"/>
    <w:rsid w:val="00A26A6E"/>
    <w:rsid w:val="00A37A5D"/>
    <w:rsid w:val="00A37AB1"/>
    <w:rsid w:val="00A418D1"/>
    <w:rsid w:val="00A43397"/>
    <w:rsid w:val="00A46824"/>
    <w:rsid w:val="00A469A9"/>
    <w:rsid w:val="00A64CED"/>
    <w:rsid w:val="00A71FFF"/>
    <w:rsid w:val="00A72A38"/>
    <w:rsid w:val="00A8453E"/>
    <w:rsid w:val="00A85EC9"/>
    <w:rsid w:val="00A8736C"/>
    <w:rsid w:val="00A9104D"/>
    <w:rsid w:val="00A941A9"/>
    <w:rsid w:val="00A95D10"/>
    <w:rsid w:val="00A96E2E"/>
    <w:rsid w:val="00AA273E"/>
    <w:rsid w:val="00AA4C7E"/>
    <w:rsid w:val="00AA51E9"/>
    <w:rsid w:val="00AC1B09"/>
    <w:rsid w:val="00AC6B9D"/>
    <w:rsid w:val="00AC7C75"/>
    <w:rsid w:val="00AD0A2A"/>
    <w:rsid w:val="00AE03E6"/>
    <w:rsid w:val="00AE0D88"/>
    <w:rsid w:val="00AE49EF"/>
    <w:rsid w:val="00AF3731"/>
    <w:rsid w:val="00AF54A0"/>
    <w:rsid w:val="00AF57FA"/>
    <w:rsid w:val="00AF7B3C"/>
    <w:rsid w:val="00B008DC"/>
    <w:rsid w:val="00B033C5"/>
    <w:rsid w:val="00B045E8"/>
    <w:rsid w:val="00B10417"/>
    <w:rsid w:val="00B1062C"/>
    <w:rsid w:val="00B10E99"/>
    <w:rsid w:val="00B12D4B"/>
    <w:rsid w:val="00B141B1"/>
    <w:rsid w:val="00B22BB8"/>
    <w:rsid w:val="00B25326"/>
    <w:rsid w:val="00B303B7"/>
    <w:rsid w:val="00B326DE"/>
    <w:rsid w:val="00B337A5"/>
    <w:rsid w:val="00B340C3"/>
    <w:rsid w:val="00B341FC"/>
    <w:rsid w:val="00B3429F"/>
    <w:rsid w:val="00B35AD7"/>
    <w:rsid w:val="00B36855"/>
    <w:rsid w:val="00B4587B"/>
    <w:rsid w:val="00B47ED7"/>
    <w:rsid w:val="00B54B5B"/>
    <w:rsid w:val="00B61ADB"/>
    <w:rsid w:val="00B62311"/>
    <w:rsid w:val="00B65BA6"/>
    <w:rsid w:val="00B6711B"/>
    <w:rsid w:val="00B67504"/>
    <w:rsid w:val="00B73D1E"/>
    <w:rsid w:val="00B755A9"/>
    <w:rsid w:val="00B83223"/>
    <w:rsid w:val="00B83478"/>
    <w:rsid w:val="00B85197"/>
    <w:rsid w:val="00B92778"/>
    <w:rsid w:val="00B93B4B"/>
    <w:rsid w:val="00BA6B5F"/>
    <w:rsid w:val="00BB2036"/>
    <w:rsid w:val="00BB64B3"/>
    <w:rsid w:val="00BB6841"/>
    <w:rsid w:val="00BB740E"/>
    <w:rsid w:val="00BC2153"/>
    <w:rsid w:val="00BC3B89"/>
    <w:rsid w:val="00BC6FA0"/>
    <w:rsid w:val="00BD0151"/>
    <w:rsid w:val="00BD086F"/>
    <w:rsid w:val="00BD2067"/>
    <w:rsid w:val="00BD62DA"/>
    <w:rsid w:val="00BE24F9"/>
    <w:rsid w:val="00BE4897"/>
    <w:rsid w:val="00BF3E6F"/>
    <w:rsid w:val="00BF7A63"/>
    <w:rsid w:val="00C013E3"/>
    <w:rsid w:val="00C01715"/>
    <w:rsid w:val="00C05EC2"/>
    <w:rsid w:val="00C0792D"/>
    <w:rsid w:val="00C11F08"/>
    <w:rsid w:val="00C1284D"/>
    <w:rsid w:val="00C139E3"/>
    <w:rsid w:val="00C14899"/>
    <w:rsid w:val="00C154E4"/>
    <w:rsid w:val="00C16280"/>
    <w:rsid w:val="00C27036"/>
    <w:rsid w:val="00C27F3F"/>
    <w:rsid w:val="00C3045E"/>
    <w:rsid w:val="00C32769"/>
    <w:rsid w:val="00C42DDA"/>
    <w:rsid w:val="00C44572"/>
    <w:rsid w:val="00C46DF7"/>
    <w:rsid w:val="00C51964"/>
    <w:rsid w:val="00C52385"/>
    <w:rsid w:val="00C57843"/>
    <w:rsid w:val="00C71980"/>
    <w:rsid w:val="00C761AC"/>
    <w:rsid w:val="00C806D7"/>
    <w:rsid w:val="00C81C07"/>
    <w:rsid w:val="00C832C9"/>
    <w:rsid w:val="00C838F5"/>
    <w:rsid w:val="00C871C3"/>
    <w:rsid w:val="00C9107D"/>
    <w:rsid w:val="00C9262A"/>
    <w:rsid w:val="00C92F0D"/>
    <w:rsid w:val="00C937D2"/>
    <w:rsid w:val="00C944FA"/>
    <w:rsid w:val="00CA6FA8"/>
    <w:rsid w:val="00CA765D"/>
    <w:rsid w:val="00CB3956"/>
    <w:rsid w:val="00CB3CCD"/>
    <w:rsid w:val="00CB58C6"/>
    <w:rsid w:val="00CC02BA"/>
    <w:rsid w:val="00CC4BF0"/>
    <w:rsid w:val="00CC4CEF"/>
    <w:rsid w:val="00CC71D3"/>
    <w:rsid w:val="00CD34A1"/>
    <w:rsid w:val="00CE1E84"/>
    <w:rsid w:val="00CE2281"/>
    <w:rsid w:val="00CE4821"/>
    <w:rsid w:val="00CE527C"/>
    <w:rsid w:val="00CE5BB6"/>
    <w:rsid w:val="00CE70B7"/>
    <w:rsid w:val="00CE798C"/>
    <w:rsid w:val="00CF159B"/>
    <w:rsid w:val="00D041F8"/>
    <w:rsid w:val="00D05E41"/>
    <w:rsid w:val="00D06896"/>
    <w:rsid w:val="00D1419E"/>
    <w:rsid w:val="00D2369D"/>
    <w:rsid w:val="00D23DC8"/>
    <w:rsid w:val="00D30D97"/>
    <w:rsid w:val="00D31454"/>
    <w:rsid w:val="00D33A2C"/>
    <w:rsid w:val="00D413A7"/>
    <w:rsid w:val="00D45932"/>
    <w:rsid w:val="00D4648D"/>
    <w:rsid w:val="00D52FC7"/>
    <w:rsid w:val="00D60B59"/>
    <w:rsid w:val="00D63B86"/>
    <w:rsid w:val="00D807B0"/>
    <w:rsid w:val="00D82AE5"/>
    <w:rsid w:val="00D82C76"/>
    <w:rsid w:val="00D86E5F"/>
    <w:rsid w:val="00D873CB"/>
    <w:rsid w:val="00D97EDE"/>
    <w:rsid w:val="00DA5662"/>
    <w:rsid w:val="00DA5F41"/>
    <w:rsid w:val="00DB3B03"/>
    <w:rsid w:val="00DC0F03"/>
    <w:rsid w:val="00DC4163"/>
    <w:rsid w:val="00DC4C01"/>
    <w:rsid w:val="00DC767A"/>
    <w:rsid w:val="00DC78C8"/>
    <w:rsid w:val="00DD1D5A"/>
    <w:rsid w:val="00DD42CD"/>
    <w:rsid w:val="00DD5789"/>
    <w:rsid w:val="00DE4AC0"/>
    <w:rsid w:val="00DE5EFE"/>
    <w:rsid w:val="00DE6385"/>
    <w:rsid w:val="00DE7B17"/>
    <w:rsid w:val="00DF241D"/>
    <w:rsid w:val="00DF7219"/>
    <w:rsid w:val="00E0028F"/>
    <w:rsid w:val="00E01BD9"/>
    <w:rsid w:val="00E02E5F"/>
    <w:rsid w:val="00E067AE"/>
    <w:rsid w:val="00E10E8B"/>
    <w:rsid w:val="00E12149"/>
    <w:rsid w:val="00E1306D"/>
    <w:rsid w:val="00E15808"/>
    <w:rsid w:val="00E171F4"/>
    <w:rsid w:val="00E1767B"/>
    <w:rsid w:val="00E23E53"/>
    <w:rsid w:val="00E240CE"/>
    <w:rsid w:val="00E25461"/>
    <w:rsid w:val="00E30F1F"/>
    <w:rsid w:val="00E33C74"/>
    <w:rsid w:val="00E34709"/>
    <w:rsid w:val="00E3521D"/>
    <w:rsid w:val="00E3643E"/>
    <w:rsid w:val="00E40DD2"/>
    <w:rsid w:val="00E41AFA"/>
    <w:rsid w:val="00E43621"/>
    <w:rsid w:val="00E511FC"/>
    <w:rsid w:val="00E522FD"/>
    <w:rsid w:val="00E54FA8"/>
    <w:rsid w:val="00E56042"/>
    <w:rsid w:val="00E6334E"/>
    <w:rsid w:val="00E678CA"/>
    <w:rsid w:val="00E7051B"/>
    <w:rsid w:val="00E73947"/>
    <w:rsid w:val="00E75525"/>
    <w:rsid w:val="00E820C3"/>
    <w:rsid w:val="00E8413D"/>
    <w:rsid w:val="00E84F16"/>
    <w:rsid w:val="00E85E80"/>
    <w:rsid w:val="00E90D05"/>
    <w:rsid w:val="00E9409A"/>
    <w:rsid w:val="00E94423"/>
    <w:rsid w:val="00E9476B"/>
    <w:rsid w:val="00EA1996"/>
    <w:rsid w:val="00EA53E9"/>
    <w:rsid w:val="00EB1E17"/>
    <w:rsid w:val="00EC0B49"/>
    <w:rsid w:val="00EC1ABE"/>
    <w:rsid w:val="00EC6F23"/>
    <w:rsid w:val="00ED1045"/>
    <w:rsid w:val="00ED3949"/>
    <w:rsid w:val="00ED427A"/>
    <w:rsid w:val="00ED59E3"/>
    <w:rsid w:val="00ED6CD5"/>
    <w:rsid w:val="00ED780C"/>
    <w:rsid w:val="00EE324C"/>
    <w:rsid w:val="00EF0D1F"/>
    <w:rsid w:val="00EF3C01"/>
    <w:rsid w:val="00EF5BC5"/>
    <w:rsid w:val="00F00736"/>
    <w:rsid w:val="00F01308"/>
    <w:rsid w:val="00F02548"/>
    <w:rsid w:val="00F063E9"/>
    <w:rsid w:val="00F07089"/>
    <w:rsid w:val="00F0784E"/>
    <w:rsid w:val="00F113D1"/>
    <w:rsid w:val="00F119B1"/>
    <w:rsid w:val="00F17917"/>
    <w:rsid w:val="00F17E61"/>
    <w:rsid w:val="00F21A02"/>
    <w:rsid w:val="00F227B8"/>
    <w:rsid w:val="00F23036"/>
    <w:rsid w:val="00F23B41"/>
    <w:rsid w:val="00F30082"/>
    <w:rsid w:val="00F35AE6"/>
    <w:rsid w:val="00F4260D"/>
    <w:rsid w:val="00F51006"/>
    <w:rsid w:val="00F54ABA"/>
    <w:rsid w:val="00F629E7"/>
    <w:rsid w:val="00F67EED"/>
    <w:rsid w:val="00F70AE7"/>
    <w:rsid w:val="00F7154A"/>
    <w:rsid w:val="00F816A3"/>
    <w:rsid w:val="00F82DA2"/>
    <w:rsid w:val="00F83318"/>
    <w:rsid w:val="00F854CF"/>
    <w:rsid w:val="00F8793F"/>
    <w:rsid w:val="00F9065B"/>
    <w:rsid w:val="00F92F4F"/>
    <w:rsid w:val="00FA07CB"/>
    <w:rsid w:val="00FA0BF2"/>
    <w:rsid w:val="00FA21D2"/>
    <w:rsid w:val="00FA2CE3"/>
    <w:rsid w:val="00FA48D6"/>
    <w:rsid w:val="00FA4B3F"/>
    <w:rsid w:val="00FB2865"/>
    <w:rsid w:val="00FB2955"/>
    <w:rsid w:val="00FC07E1"/>
    <w:rsid w:val="00FC1900"/>
    <w:rsid w:val="00FC1B95"/>
    <w:rsid w:val="00FC20AC"/>
    <w:rsid w:val="00FC569D"/>
    <w:rsid w:val="00FC6248"/>
    <w:rsid w:val="00FC7BA4"/>
    <w:rsid w:val="00FC7D0A"/>
    <w:rsid w:val="00FD3CF7"/>
    <w:rsid w:val="00FD496C"/>
    <w:rsid w:val="00FD4DD3"/>
    <w:rsid w:val="00FE068D"/>
    <w:rsid w:val="00FE62D6"/>
    <w:rsid w:val="00FE7029"/>
    <w:rsid w:val="00FF62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Nagwek2">
    <w:name w:val="heading 2"/>
    <w:basedOn w:val="Normalny"/>
    <w:next w:val="Tekstpodstawowy"/>
    <w:link w:val="Nagwek2Znak"/>
    <w:autoRedefine/>
    <w:uiPriority w:val="9"/>
    <w:unhideWhenUsed/>
    <w:qFormat/>
    <w:rsid w:val="00FC7D0A"/>
    <w:pPr>
      <w:keepNext/>
      <w:keepLines/>
      <w:numPr>
        <w:ilvl w:val="1"/>
        <w:numId w:val="15"/>
      </w:numPr>
      <w:spacing w:before="200" w:after="120"/>
      <w:ind w:left="1134" w:hanging="708"/>
      <w:outlineLvl w:val="1"/>
    </w:pPr>
    <w:rPr>
      <w:rFonts w:ascii="Arial" w:eastAsiaTheme="majorEastAsia" w:hAnsi="Arial" w:cstheme="majorBidi"/>
      <w:b/>
      <w:bCs/>
      <w:color w:val="4F81BD" w:themeColor="accent1"/>
      <w:sz w:val="28"/>
      <w:szCs w:val="26"/>
    </w:rPr>
  </w:style>
  <w:style w:type="paragraph" w:styleId="Nagwek3">
    <w:name w:val="heading 3"/>
    <w:basedOn w:val="Normalny"/>
    <w:next w:val="Normalny"/>
    <w:link w:val="Nagwek3Znak"/>
    <w:autoRedefine/>
    <w:uiPriority w:val="9"/>
    <w:unhideWhenUsed/>
    <w:qFormat/>
    <w:rsid w:val="00FC7D0A"/>
    <w:pPr>
      <w:keepNext/>
      <w:keepLines/>
      <w:numPr>
        <w:ilvl w:val="2"/>
        <w:numId w:val="15"/>
      </w:numPr>
      <w:spacing w:before="120" w:after="120"/>
      <w:ind w:left="1843" w:hanging="992"/>
      <w:outlineLvl w:val="2"/>
    </w:pPr>
    <w:rPr>
      <w:rFonts w:ascii="Arial" w:eastAsiaTheme="majorEastAsia" w:hAnsi="Arial" w:cstheme="majorBidi"/>
      <w:b/>
      <w:bCs/>
      <w:color w:val="4F81BD" w:themeColor="accen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FC7D0A"/>
    <w:rPr>
      <w:rFonts w:ascii="Arial" w:eastAsiaTheme="majorEastAsia" w:hAnsi="Arial" w:cstheme="majorBidi"/>
      <w:b/>
      <w:bCs/>
      <w:color w:val="365F91" w:themeColor="accent1" w:themeShade="BF"/>
      <w:sz w:val="36"/>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FC7D0A"/>
    <w:rPr>
      <w:rFonts w:ascii="Arial" w:eastAsiaTheme="majorEastAsia" w:hAnsi="Arial" w:cstheme="majorBidi"/>
      <w:b/>
      <w:bCs/>
      <w:color w:val="4F81BD" w:themeColor="accent1"/>
      <w:sz w:val="28"/>
      <w:szCs w:val="26"/>
      <w:lang w:eastAsia="en-US"/>
    </w:rPr>
  </w:style>
  <w:style w:type="character" w:customStyle="1" w:styleId="Nagwek3Znak">
    <w:name w:val="Nagłówek 3 Znak"/>
    <w:basedOn w:val="Domylnaczcionkaakapitu"/>
    <w:link w:val="Nagwek3"/>
    <w:uiPriority w:val="9"/>
    <w:rsid w:val="00FC7D0A"/>
    <w:rPr>
      <w:rFonts w:ascii="Arial" w:eastAsiaTheme="majorEastAsia" w:hAnsi="Arial" w:cstheme="majorBidi"/>
      <w:b/>
      <w:bCs/>
      <w:color w:val="4F81BD" w:themeColor="accen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A46824"/>
    <w:pPr>
      <w:numPr>
        <w:numId w:val="7"/>
      </w:numPr>
      <w:spacing w:before="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BB740E"/>
    <w:pPr>
      <w:tabs>
        <w:tab w:val="right" w:leader="dot" w:pos="9072"/>
      </w:tabs>
      <w:spacing w:after="100"/>
      <w:ind w:left="1701" w:right="424" w:hanging="850"/>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96218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12717967">
      <w:bodyDiv w:val="1"/>
      <w:marLeft w:val="0"/>
      <w:marRight w:val="0"/>
      <w:marTop w:val="0"/>
      <w:marBottom w:val="0"/>
      <w:divBdr>
        <w:top w:val="none" w:sz="0" w:space="0" w:color="auto"/>
        <w:left w:val="none" w:sz="0" w:space="0" w:color="auto"/>
        <w:bottom w:val="none" w:sz="0" w:space="0" w:color="auto"/>
        <w:right w:val="none" w:sz="0" w:space="0" w:color="auto"/>
      </w:divBdr>
    </w:div>
    <w:div w:id="1255629758">
      <w:bodyDiv w:val="1"/>
      <w:marLeft w:val="0"/>
      <w:marRight w:val="0"/>
      <w:marTop w:val="0"/>
      <w:marBottom w:val="0"/>
      <w:divBdr>
        <w:top w:val="none" w:sz="0" w:space="0" w:color="auto"/>
        <w:left w:val="none" w:sz="0" w:space="0" w:color="auto"/>
        <w:bottom w:val="none" w:sz="0" w:space="0" w:color="auto"/>
        <w:right w:val="none" w:sz="0" w:space="0" w:color="auto"/>
      </w:divBdr>
    </w:div>
    <w:div w:id="1291738880">
      <w:bodyDiv w:val="1"/>
      <w:marLeft w:val="0"/>
      <w:marRight w:val="0"/>
      <w:marTop w:val="0"/>
      <w:marBottom w:val="0"/>
      <w:divBdr>
        <w:top w:val="none" w:sz="0" w:space="0" w:color="auto"/>
        <w:left w:val="none" w:sz="0" w:space="0" w:color="auto"/>
        <w:bottom w:val="none" w:sz="0" w:space="0" w:color="auto"/>
        <w:right w:val="none" w:sz="0" w:space="0" w:color="auto"/>
      </w:divBdr>
    </w:div>
    <w:div w:id="150289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1.bin"/><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mfiles.pl/pl/index.php/Sklep_internetowy" TargetMode="External"/><Relationship Id="rId55" Type="http://schemas.openxmlformats.org/officeDocument/2006/relationships/hyperlink" Target="https://danielpietrasik.pl/historia-css/"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s://www.testin.pl/strony-internetowe-poznaj-historie-jezyka-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computersun.pl/php_db/mysql/wiedziec-o-mysql-w_89.html" TargetMode="External"/><Relationship Id="rId58" Type="http://schemas.openxmlformats.org/officeDocument/2006/relationships/hyperlink" Target="https://tcpdf.org/"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3techs.com/technologies/overview/programming_language" TargetMode="External"/><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apachefriends.org/pl/index.html" TargetMode="External"/><Relationship Id="rId60" Type="http://schemas.openxmlformats.org/officeDocument/2006/relationships/hyperlink" Target="https://en.wikipedia.org/wiki/SQL"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getbootstrap.com/" TargetMode="External"/><Relationship Id="rId8" Type="http://schemas.openxmlformats.org/officeDocument/2006/relationships/endnotes" Target="endnotes.xml"/><Relationship Id="rId51" Type="http://schemas.openxmlformats.org/officeDocument/2006/relationships/hyperlink" Target="%5b3%5d%20XAMPP%20https://pl.wikipedia.org/wiki/XAMPP"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hyperlink" Target="http://localhost/lepsza/confirmation.php?key=56dbe91f1ed1622a728eeceb626d2b2f27560e90ae0fabc86579b0a408f9a0579da9"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github.com/PHPMailer/PHPMailer"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1538F4F-4EEF-4F33-872B-0ADAABE5F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1758</TotalTime>
  <Pages>42</Pages>
  <Words>5614</Words>
  <Characters>33689</Characters>
  <Application>Microsoft Office Word</Application>
  <DocSecurity>0</DocSecurity>
  <Lines>280</Lines>
  <Paragraphs>78</Paragraphs>
  <ScaleCrop>false</ScaleCrop>
  <HeadingPairs>
    <vt:vector size="2" baseType="variant">
      <vt:variant>
        <vt:lpstr>Tytuł</vt:lpstr>
      </vt:variant>
      <vt:variant>
        <vt:i4>1</vt:i4>
      </vt:variant>
    </vt:vector>
  </HeadingPairs>
  <TitlesOfParts>
    <vt:vector size="1" baseType="lpstr">
      <vt:lpstr/>
    </vt:vector>
  </TitlesOfParts>
  <Company>AGH</Company>
  <LinksUpToDate>false</LinksUpToDate>
  <CharactersWithSpaces>39225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stoch</dc:creator>
  <cp:lastModifiedBy>Użytkownik systemu Windows</cp:lastModifiedBy>
  <cp:revision>641</cp:revision>
  <cp:lastPrinted>2019-12-27T20:31:00Z</cp:lastPrinted>
  <dcterms:created xsi:type="dcterms:W3CDTF">2017-12-17T11:35:00Z</dcterms:created>
  <dcterms:modified xsi:type="dcterms:W3CDTF">2020-01-16T18:14:00Z</dcterms:modified>
</cp:coreProperties>
</file>