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 xml:space="preserve">Wydział </w:t>
      </w:r>
      <w:r w:rsidR="00246E97">
        <w:rPr>
          <w:sz w:val="32"/>
          <w:szCs w:val="32"/>
        </w:rPr>
        <w:t>P</w:t>
      </w:r>
      <w:r>
        <w:rPr>
          <w:sz w:val="32"/>
          <w:szCs w:val="32"/>
        </w:rPr>
        <w:t>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 xml:space="preserve">Zaprojektowanie i wykonanie systemu wspomagającego </w:t>
      </w:r>
      <w:r w:rsidR="000611C4">
        <w:rPr>
          <w:b/>
          <w:sz w:val="28"/>
          <w:szCs w:val="28"/>
        </w:rPr>
        <w:br/>
      </w:r>
      <w:r>
        <w:rPr>
          <w:b/>
          <w:sz w:val="28"/>
          <w:szCs w:val="28"/>
        </w:rPr>
        <w:t>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FC7D0A">
          <w:pPr>
            <w:pStyle w:val="Nagwekspisutreci"/>
            <w:rPr>
              <w:color w:val="000000" w:themeColor="text1"/>
            </w:rPr>
          </w:pPr>
          <w:r w:rsidRPr="00C57843">
            <w:rPr>
              <w:color w:val="000000" w:themeColor="text1"/>
            </w:rPr>
            <w:t>Spis treści</w:t>
          </w:r>
        </w:p>
        <w:p w:rsidR="00401368" w:rsidRDefault="003C4E16">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1363211" w:history="1">
            <w:r w:rsidR="00401368" w:rsidRPr="004F5B68">
              <w:rPr>
                <w:rStyle w:val="Hipercze"/>
                <w:noProof/>
              </w:rPr>
              <w:t>Wstęp</w:t>
            </w:r>
            <w:r w:rsidR="00401368">
              <w:rPr>
                <w:noProof/>
                <w:webHidden/>
              </w:rPr>
              <w:tab/>
            </w:r>
            <w:r w:rsidR="00401368">
              <w:rPr>
                <w:noProof/>
                <w:webHidden/>
              </w:rPr>
              <w:fldChar w:fldCharType="begin"/>
            </w:r>
            <w:r w:rsidR="00401368">
              <w:rPr>
                <w:noProof/>
                <w:webHidden/>
              </w:rPr>
              <w:instrText xml:space="preserve"> PAGEREF _Toc31363211 \h </w:instrText>
            </w:r>
            <w:r w:rsidR="00401368">
              <w:rPr>
                <w:noProof/>
                <w:webHidden/>
              </w:rPr>
            </w:r>
            <w:r w:rsidR="00401368">
              <w:rPr>
                <w:noProof/>
                <w:webHidden/>
              </w:rPr>
              <w:fldChar w:fldCharType="separate"/>
            </w:r>
            <w:r w:rsidR="00401368">
              <w:rPr>
                <w:noProof/>
                <w:webHidden/>
              </w:rPr>
              <w:t>5</w:t>
            </w:r>
            <w:r w:rsidR="00401368">
              <w:rPr>
                <w:noProof/>
                <w:webHidden/>
              </w:rPr>
              <w:fldChar w:fldCharType="end"/>
            </w:r>
          </w:hyperlink>
        </w:p>
        <w:p w:rsidR="00401368" w:rsidRDefault="00401368">
          <w:pPr>
            <w:pStyle w:val="Spistreci1"/>
            <w:rPr>
              <w:rFonts w:asciiTheme="minorHAnsi" w:eastAsiaTheme="minorEastAsia" w:hAnsiTheme="minorHAnsi" w:cstheme="minorBidi"/>
              <w:noProof/>
              <w:sz w:val="22"/>
              <w:lang w:eastAsia="pl-PL"/>
            </w:rPr>
          </w:pPr>
          <w:hyperlink w:anchor="_Toc31363212" w:history="1">
            <w:r w:rsidRPr="004F5B68">
              <w:rPr>
                <w:rStyle w:val="Hipercze"/>
                <w:noProof/>
              </w:rPr>
              <w:t>1.</w:t>
            </w:r>
            <w:r>
              <w:rPr>
                <w:rFonts w:asciiTheme="minorHAnsi" w:eastAsiaTheme="minorEastAsia" w:hAnsiTheme="minorHAnsi" w:cstheme="minorBidi"/>
                <w:noProof/>
                <w:sz w:val="22"/>
                <w:lang w:eastAsia="pl-PL"/>
              </w:rPr>
              <w:tab/>
            </w:r>
            <w:r w:rsidRPr="004F5B68">
              <w:rPr>
                <w:rStyle w:val="Hipercze"/>
                <w:noProof/>
              </w:rPr>
              <w:t>Sklep internetowy okiem biznesu</w:t>
            </w:r>
            <w:r>
              <w:rPr>
                <w:noProof/>
                <w:webHidden/>
              </w:rPr>
              <w:tab/>
            </w:r>
            <w:r>
              <w:rPr>
                <w:noProof/>
                <w:webHidden/>
              </w:rPr>
              <w:fldChar w:fldCharType="begin"/>
            </w:r>
            <w:r>
              <w:rPr>
                <w:noProof/>
                <w:webHidden/>
              </w:rPr>
              <w:instrText xml:space="preserve"> PAGEREF _Toc31363212 \h </w:instrText>
            </w:r>
            <w:r>
              <w:rPr>
                <w:noProof/>
                <w:webHidden/>
              </w:rPr>
            </w:r>
            <w:r>
              <w:rPr>
                <w:noProof/>
                <w:webHidden/>
              </w:rPr>
              <w:fldChar w:fldCharType="separate"/>
            </w:r>
            <w:r>
              <w:rPr>
                <w:noProof/>
                <w:webHidden/>
              </w:rPr>
              <w:t>7</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13" w:history="1">
            <w:r w:rsidRPr="004F5B68">
              <w:rPr>
                <w:rStyle w:val="Hipercze"/>
                <w:noProof/>
              </w:rPr>
              <w:t>1.1.</w:t>
            </w:r>
            <w:r>
              <w:rPr>
                <w:rFonts w:asciiTheme="minorHAnsi" w:eastAsiaTheme="minorEastAsia" w:hAnsiTheme="minorHAnsi" w:cstheme="minorBidi"/>
                <w:noProof/>
                <w:sz w:val="22"/>
                <w:lang w:eastAsia="pl-PL"/>
              </w:rPr>
              <w:tab/>
            </w:r>
            <w:r w:rsidRPr="004F5B68">
              <w:rPr>
                <w:rStyle w:val="Hipercze"/>
                <w:noProof/>
              </w:rPr>
              <w:t>Czym jest sklep internetowy?</w:t>
            </w:r>
            <w:r>
              <w:rPr>
                <w:noProof/>
                <w:webHidden/>
              </w:rPr>
              <w:tab/>
            </w:r>
            <w:r>
              <w:rPr>
                <w:noProof/>
                <w:webHidden/>
              </w:rPr>
              <w:fldChar w:fldCharType="begin"/>
            </w:r>
            <w:r>
              <w:rPr>
                <w:noProof/>
                <w:webHidden/>
              </w:rPr>
              <w:instrText xml:space="preserve"> PAGEREF _Toc31363213 \h </w:instrText>
            </w:r>
            <w:r>
              <w:rPr>
                <w:noProof/>
                <w:webHidden/>
              </w:rPr>
            </w:r>
            <w:r>
              <w:rPr>
                <w:noProof/>
                <w:webHidden/>
              </w:rPr>
              <w:fldChar w:fldCharType="separate"/>
            </w:r>
            <w:r>
              <w:rPr>
                <w:noProof/>
                <w:webHidden/>
              </w:rPr>
              <w:t>7</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14" w:history="1">
            <w:r w:rsidRPr="004F5B68">
              <w:rPr>
                <w:rStyle w:val="Hipercze"/>
                <w:noProof/>
              </w:rPr>
              <w:t>1.2.</w:t>
            </w:r>
            <w:r>
              <w:rPr>
                <w:rFonts w:asciiTheme="minorHAnsi" w:eastAsiaTheme="minorEastAsia" w:hAnsiTheme="minorHAnsi" w:cstheme="minorBidi"/>
                <w:noProof/>
                <w:sz w:val="22"/>
                <w:lang w:eastAsia="pl-PL"/>
              </w:rPr>
              <w:tab/>
            </w:r>
            <w:r w:rsidRPr="004F5B68">
              <w:rPr>
                <w:rStyle w:val="Hipercze"/>
                <w:noProof/>
              </w:rPr>
              <w:t>Opis działania sklepu</w:t>
            </w:r>
            <w:r>
              <w:rPr>
                <w:noProof/>
                <w:webHidden/>
              </w:rPr>
              <w:tab/>
            </w:r>
            <w:r>
              <w:rPr>
                <w:noProof/>
                <w:webHidden/>
              </w:rPr>
              <w:fldChar w:fldCharType="begin"/>
            </w:r>
            <w:r>
              <w:rPr>
                <w:noProof/>
                <w:webHidden/>
              </w:rPr>
              <w:instrText xml:space="preserve"> PAGEREF _Toc31363214 \h </w:instrText>
            </w:r>
            <w:r>
              <w:rPr>
                <w:noProof/>
                <w:webHidden/>
              </w:rPr>
            </w:r>
            <w:r>
              <w:rPr>
                <w:noProof/>
                <w:webHidden/>
              </w:rPr>
              <w:fldChar w:fldCharType="separate"/>
            </w:r>
            <w:r>
              <w:rPr>
                <w:noProof/>
                <w:webHidden/>
              </w:rPr>
              <w:t>8</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15" w:history="1">
            <w:r w:rsidRPr="004F5B68">
              <w:rPr>
                <w:rStyle w:val="Hipercze"/>
                <w:noProof/>
              </w:rPr>
              <w:t>1.3.</w:t>
            </w:r>
            <w:r>
              <w:rPr>
                <w:rFonts w:asciiTheme="minorHAnsi" w:eastAsiaTheme="minorEastAsia" w:hAnsiTheme="minorHAnsi" w:cstheme="minorBidi"/>
                <w:noProof/>
                <w:sz w:val="22"/>
                <w:lang w:eastAsia="pl-PL"/>
              </w:rPr>
              <w:tab/>
            </w:r>
            <w:r w:rsidRPr="004F5B68">
              <w:rPr>
                <w:rStyle w:val="Hipercze"/>
                <w:noProof/>
              </w:rPr>
              <w:t>Zapotrzebowanie na system</w:t>
            </w:r>
            <w:r>
              <w:rPr>
                <w:noProof/>
                <w:webHidden/>
              </w:rPr>
              <w:tab/>
            </w:r>
            <w:r>
              <w:rPr>
                <w:noProof/>
                <w:webHidden/>
              </w:rPr>
              <w:fldChar w:fldCharType="begin"/>
            </w:r>
            <w:r>
              <w:rPr>
                <w:noProof/>
                <w:webHidden/>
              </w:rPr>
              <w:instrText xml:space="preserve"> PAGEREF _Toc31363215 \h </w:instrText>
            </w:r>
            <w:r>
              <w:rPr>
                <w:noProof/>
                <w:webHidden/>
              </w:rPr>
            </w:r>
            <w:r>
              <w:rPr>
                <w:noProof/>
                <w:webHidden/>
              </w:rPr>
              <w:fldChar w:fldCharType="separate"/>
            </w:r>
            <w:r>
              <w:rPr>
                <w:noProof/>
                <w:webHidden/>
              </w:rPr>
              <w:t>8</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16" w:history="1">
            <w:r w:rsidRPr="004F5B68">
              <w:rPr>
                <w:rStyle w:val="Hipercze"/>
                <w:noProof/>
              </w:rPr>
              <w:t>1.3.1.</w:t>
            </w:r>
            <w:r>
              <w:rPr>
                <w:rFonts w:asciiTheme="minorHAnsi" w:eastAsiaTheme="minorEastAsia" w:hAnsiTheme="minorHAnsi" w:cstheme="minorBidi"/>
                <w:noProof/>
                <w:sz w:val="22"/>
                <w:lang w:eastAsia="pl-PL"/>
              </w:rPr>
              <w:tab/>
            </w:r>
            <w:r w:rsidRPr="004F5B68">
              <w:rPr>
                <w:rStyle w:val="Hipercze"/>
                <w:noProof/>
              </w:rPr>
              <w:t>Koncepcja strony internetowej</w:t>
            </w:r>
            <w:r>
              <w:rPr>
                <w:noProof/>
                <w:webHidden/>
              </w:rPr>
              <w:tab/>
            </w:r>
            <w:r>
              <w:rPr>
                <w:noProof/>
                <w:webHidden/>
              </w:rPr>
              <w:fldChar w:fldCharType="begin"/>
            </w:r>
            <w:r>
              <w:rPr>
                <w:noProof/>
                <w:webHidden/>
              </w:rPr>
              <w:instrText xml:space="preserve"> PAGEREF _Toc31363216 \h </w:instrText>
            </w:r>
            <w:r>
              <w:rPr>
                <w:noProof/>
                <w:webHidden/>
              </w:rPr>
            </w:r>
            <w:r>
              <w:rPr>
                <w:noProof/>
                <w:webHidden/>
              </w:rPr>
              <w:fldChar w:fldCharType="separate"/>
            </w:r>
            <w:r>
              <w:rPr>
                <w:noProof/>
                <w:webHidden/>
              </w:rPr>
              <w:t>8</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17" w:history="1">
            <w:r w:rsidRPr="004F5B68">
              <w:rPr>
                <w:rStyle w:val="Hipercze"/>
                <w:noProof/>
              </w:rPr>
              <w:t>1.3.2.</w:t>
            </w:r>
            <w:r>
              <w:rPr>
                <w:rFonts w:asciiTheme="minorHAnsi" w:eastAsiaTheme="minorEastAsia" w:hAnsiTheme="minorHAnsi" w:cstheme="minorBidi"/>
                <w:noProof/>
                <w:sz w:val="22"/>
                <w:lang w:eastAsia="pl-PL"/>
              </w:rPr>
              <w:tab/>
            </w:r>
            <w:r w:rsidRPr="004F5B68">
              <w:rPr>
                <w:rStyle w:val="Hipercze"/>
                <w:noProof/>
              </w:rPr>
              <w:t>Koncepcja panelu obsługi systemu</w:t>
            </w:r>
            <w:r>
              <w:rPr>
                <w:noProof/>
                <w:webHidden/>
              </w:rPr>
              <w:tab/>
            </w:r>
            <w:r>
              <w:rPr>
                <w:noProof/>
                <w:webHidden/>
              </w:rPr>
              <w:fldChar w:fldCharType="begin"/>
            </w:r>
            <w:r>
              <w:rPr>
                <w:noProof/>
                <w:webHidden/>
              </w:rPr>
              <w:instrText xml:space="preserve"> PAGEREF _Toc31363217 \h </w:instrText>
            </w:r>
            <w:r>
              <w:rPr>
                <w:noProof/>
                <w:webHidden/>
              </w:rPr>
            </w:r>
            <w:r>
              <w:rPr>
                <w:noProof/>
                <w:webHidden/>
              </w:rPr>
              <w:fldChar w:fldCharType="separate"/>
            </w:r>
            <w:r>
              <w:rPr>
                <w:noProof/>
                <w:webHidden/>
              </w:rPr>
              <w:t>9</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18" w:history="1">
            <w:r w:rsidRPr="004F5B68">
              <w:rPr>
                <w:rStyle w:val="Hipercze"/>
                <w:noProof/>
              </w:rPr>
              <w:t>1.3.3.</w:t>
            </w:r>
            <w:r>
              <w:rPr>
                <w:rFonts w:asciiTheme="minorHAnsi" w:eastAsiaTheme="minorEastAsia" w:hAnsiTheme="minorHAnsi" w:cstheme="minorBidi"/>
                <w:noProof/>
                <w:sz w:val="22"/>
                <w:lang w:eastAsia="pl-PL"/>
              </w:rPr>
              <w:tab/>
            </w:r>
            <w:r w:rsidRPr="004F5B68">
              <w:rPr>
                <w:rStyle w:val="Hipercze"/>
                <w:noProof/>
              </w:rPr>
              <w:t>Architektura systemu</w:t>
            </w:r>
            <w:r>
              <w:rPr>
                <w:noProof/>
                <w:webHidden/>
              </w:rPr>
              <w:tab/>
            </w:r>
            <w:r>
              <w:rPr>
                <w:noProof/>
                <w:webHidden/>
              </w:rPr>
              <w:fldChar w:fldCharType="begin"/>
            </w:r>
            <w:r>
              <w:rPr>
                <w:noProof/>
                <w:webHidden/>
              </w:rPr>
              <w:instrText xml:space="preserve"> PAGEREF _Toc31363218 \h </w:instrText>
            </w:r>
            <w:r>
              <w:rPr>
                <w:noProof/>
                <w:webHidden/>
              </w:rPr>
            </w:r>
            <w:r>
              <w:rPr>
                <w:noProof/>
                <w:webHidden/>
              </w:rPr>
              <w:fldChar w:fldCharType="separate"/>
            </w:r>
            <w:r>
              <w:rPr>
                <w:noProof/>
                <w:webHidden/>
              </w:rPr>
              <w:t>9</w:t>
            </w:r>
            <w:r>
              <w:rPr>
                <w:noProof/>
                <w:webHidden/>
              </w:rPr>
              <w:fldChar w:fldCharType="end"/>
            </w:r>
          </w:hyperlink>
        </w:p>
        <w:p w:rsidR="00401368" w:rsidRDefault="00401368">
          <w:pPr>
            <w:pStyle w:val="Spistreci1"/>
            <w:rPr>
              <w:rFonts w:asciiTheme="minorHAnsi" w:eastAsiaTheme="minorEastAsia" w:hAnsiTheme="minorHAnsi" w:cstheme="minorBidi"/>
              <w:noProof/>
              <w:sz w:val="22"/>
              <w:lang w:eastAsia="pl-PL"/>
            </w:rPr>
          </w:pPr>
          <w:hyperlink w:anchor="_Toc31363219" w:history="1">
            <w:r w:rsidRPr="004F5B68">
              <w:rPr>
                <w:rStyle w:val="Hipercze"/>
                <w:noProof/>
              </w:rPr>
              <w:t>2.</w:t>
            </w:r>
            <w:r>
              <w:rPr>
                <w:rFonts w:asciiTheme="minorHAnsi" w:eastAsiaTheme="minorEastAsia" w:hAnsiTheme="minorHAnsi" w:cstheme="minorBidi"/>
                <w:noProof/>
                <w:sz w:val="22"/>
                <w:lang w:eastAsia="pl-PL"/>
              </w:rPr>
              <w:tab/>
            </w:r>
            <w:r w:rsidRPr="004F5B68">
              <w:rPr>
                <w:rStyle w:val="Hipercze"/>
                <w:noProof/>
              </w:rPr>
              <w:t>Wykorzystane języki, biblioteki oraz technologie</w:t>
            </w:r>
            <w:r>
              <w:rPr>
                <w:noProof/>
                <w:webHidden/>
              </w:rPr>
              <w:tab/>
            </w:r>
            <w:r>
              <w:rPr>
                <w:noProof/>
                <w:webHidden/>
              </w:rPr>
              <w:fldChar w:fldCharType="begin"/>
            </w:r>
            <w:r>
              <w:rPr>
                <w:noProof/>
                <w:webHidden/>
              </w:rPr>
              <w:instrText xml:space="preserve"> PAGEREF _Toc31363219 \h </w:instrText>
            </w:r>
            <w:r>
              <w:rPr>
                <w:noProof/>
                <w:webHidden/>
              </w:rPr>
            </w:r>
            <w:r>
              <w:rPr>
                <w:noProof/>
                <w:webHidden/>
              </w:rPr>
              <w:fldChar w:fldCharType="separate"/>
            </w:r>
            <w:r>
              <w:rPr>
                <w:noProof/>
                <w:webHidden/>
              </w:rPr>
              <w:t>13</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20" w:history="1">
            <w:r w:rsidRPr="004F5B68">
              <w:rPr>
                <w:rStyle w:val="Hipercze"/>
                <w:noProof/>
              </w:rPr>
              <w:t>2.1.</w:t>
            </w:r>
            <w:r>
              <w:rPr>
                <w:rFonts w:asciiTheme="minorHAnsi" w:eastAsiaTheme="minorEastAsia" w:hAnsiTheme="minorHAnsi" w:cstheme="minorBidi"/>
                <w:noProof/>
                <w:sz w:val="22"/>
                <w:lang w:eastAsia="pl-PL"/>
              </w:rPr>
              <w:tab/>
            </w:r>
            <w:r w:rsidRPr="004F5B68">
              <w:rPr>
                <w:rStyle w:val="Hipercze"/>
                <w:noProof/>
              </w:rPr>
              <w:t>XAMPP</w:t>
            </w:r>
            <w:r>
              <w:rPr>
                <w:noProof/>
                <w:webHidden/>
              </w:rPr>
              <w:tab/>
            </w:r>
            <w:r>
              <w:rPr>
                <w:noProof/>
                <w:webHidden/>
              </w:rPr>
              <w:fldChar w:fldCharType="begin"/>
            </w:r>
            <w:r>
              <w:rPr>
                <w:noProof/>
                <w:webHidden/>
              </w:rPr>
              <w:instrText xml:space="preserve"> PAGEREF _Toc31363220 \h </w:instrText>
            </w:r>
            <w:r>
              <w:rPr>
                <w:noProof/>
                <w:webHidden/>
              </w:rPr>
            </w:r>
            <w:r>
              <w:rPr>
                <w:noProof/>
                <w:webHidden/>
              </w:rPr>
              <w:fldChar w:fldCharType="separate"/>
            </w:r>
            <w:r>
              <w:rPr>
                <w:noProof/>
                <w:webHidden/>
              </w:rPr>
              <w:t>13</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21" w:history="1">
            <w:r w:rsidRPr="004F5B68">
              <w:rPr>
                <w:rStyle w:val="Hipercze"/>
                <w:noProof/>
              </w:rPr>
              <w:t>2.1.1.</w:t>
            </w:r>
            <w:r>
              <w:rPr>
                <w:rFonts w:asciiTheme="minorHAnsi" w:eastAsiaTheme="minorEastAsia" w:hAnsiTheme="minorHAnsi" w:cstheme="minorBidi"/>
                <w:noProof/>
                <w:sz w:val="22"/>
                <w:lang w:eastAsia="pl-PL"/>
              </w:rPr>
              <w:tab/>
            </w:r>
            <w:r w:rsidRPr="004F5B68">
              <w:rPr>
                <w:rStyle w:val="Hipercze"/>
                <w:noProof/>
              </w:rPr>
              <w:t>Serwer Apache</w:t>
            </w:r>
            <w:r>
              <w:rPr>
                <w:noProof/>
                <w:webHidden/>
              </w:rPr>
              <w:tab/>
            </w:r>
            <w:r>
              <w:rPr>
                <w:noProof/>
                <w:webHidden/>
              </w:rPr>
              <w:fldChar w:fldCharType="begin"/>
            </w:r>
            <w:r>
              <w:rPr>
                <w:noProof/>
                <w:webHidden/>
              </w:rPr>
              <w:instrText xml:space="preserve"> PAGEREF _Toc31363221 \h </w:instrText>
            </w:r>
            <w:r>
              <w:rPr>
                <w:noProof/>
                <w:webHidden/>
              </w:rPr>
            </w:r>
            <w:r>
              <w:rPr>
                <w:noProof/>
                <w:webHidden/>
              </w:rPr>
              <w:fldChar w:fldCharType="separate"/>
            </w:r>
            <w:r>
              <w:rPr>
                <w:noProof/>
                <w:webHidden/>
              </w:rPr>
              <w:t>13</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22" w:history="1">
            <w:r w:rsidRPr="004F5B68">
              <w:rPr>
                <w:rStyle w:val="Hipercze"/>
                <w:noProof/>
              </w:rPr>
              <w:t>2.1.2.</w:t>
            </w:r>
            <w:r>
              <w:rPr>
                <w:rFonts w:asciiTheme="minorHAnsi" w:eastAsiaTheme="minorEastAsia" w:hAnsiTheme="minorHAnsi" w:cstheme="minorBidi"/>
                <w:noProof/>
                <w:sz w:val="22"/>
                <w:lang w:eastAsia="pl-PL"/>
              </w:rPr>
              <w:tab/>
            </w:r>
            <w:r w:rsidRPr="004F5B68">
              <w:rPr>
                <w:rStyle w:val="Hipercze"/>
                <w:noProof/>
              </w:rPr>
              <w:t>Baza danych MySQL</w:t>
            </w:r>
            <w:r>
              <w:rPr>
                <w:noProof/>
                <w:webHidden/>
              </w:rPr>
              <w:tab/>
            </w:r>
            <w:r>
              <w:rPr>
                <w:noProof/>
                <w:webHidden/>
              </w:rPr>
              <w:fldChar w:fldCharType="begin"/>
            </w:r>
            <w:r>
              <w:rPr>
                <w:noProof/>
                <w:webHidden/>
              </w:rPr>
              <w:instrText xml:space="preserve"> PAGEREF _Toc31363222 \h </w:instrText>
            </w:r>
            <w:r>
              <w:rPr>
                <w:noProof/>
                <w:webHidden/>
              </w:rPr>
            </w:r>
            <w:r>
              <w:rPr>
                <w:noProof/>
                <w:webHidden/>
              </w:rPr>
              <w:fldChar w:fldCharType="separate"/>
            </w:r>
            <w:r>
              <w:rPr>
                <w:noProof/>
                <w:webHidden/>
              </w:rPr>
              <w:t>14</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23" w:history="1">
            <w:r w:rsidRPr="004F5B68">
              <w:rPr>
                <w:rStyle w:val="Hipercze"/>
                <w:noProof/>
              </w:rPr>
              <w:t>2.2.</w:t>
            </w:r>
            <w:r>
              <w:rPr>
                <w:rFonts w:asciiTheme="minorHAnsi" w:eastAsiaTheme="minorEastAsia" w:hAnsiTheme="minorHAnsi" w:cstheme="minorBidi"/>
                <w:noProof/>
                <w:sz w:val="22"/>
                <w:lang w:eastAsia="pl-PL"/>
              </w:rPr>
              <w:tab/>
            </w:r>
            <w:r w:rsidRPr="004F5B68">
              <w:rPr>
                <w:rStyle w:val="Hipercze"/>
                <w:noProof/>
                <w:shd w:val="clear" w:color="auto" w:fill="FFFFFF"/>
              </w:rPr>
              <w:t>Język znaczników HTML i kaskadowe arkusze stylów CSS</w:t>
            </w:r>
            <w:r>
              <w:rPr>
                <w:noProof/>
                <w:webHidden/>
              </w:rPr>
              <w:tab/>
            </w:r>
            <w:r>
              <w:rPr>
                <w:noProof/>
                <w:webHidden/>
              </w:rPr>
              <w:fldChar w:fldCharType="begin"/>
            </w:r>
            <w:r>
              <w:rPr>
                <w:noProof/>
                <w:webHidden/>
              </w:rPr>
              <w:instrText xml:space="preserve"> PAGEREF _Toc31363223 \h </w:instrText>
            </w:r>
            <w:r>
              <w:rPr>
                <w:noProof/>
                <w:webHidden/>
              </w:rPr>
            </w:r>
            <w:r>
              <w:rPr>
                <w:noProof/>
                <w:webHidden/>
              </w:rPr>
              <w:fldChar w:fldCharType="separate"/>
            </w:r>
            <w:r>
              <w:rPr>
                <w:noProof/>
                <w:webHidden/>
              </w:rPr>
              <w:t>15</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24" w:history="1">
            <w:r w:rsidRPr="004F5B68">
              <w:rPr>
                <w:rStyle w:val="Hipercze"/>
                <w:noProof/>
              </w:rPr>
              <w:t>2.3.</w:t>
            </w:r>
            <w:r>
              <w:rPr>
                <w:rFonts w:asciiTheme="minorHAnsi" w:eastAsiaTheme="minorEastAsia" w:hAnsiTheme="minorHAnsi" w:cstheme="minorBidi"/>
                <w:noProof/>
                <w:sz w:val="22"/>
                <w:lang w:eastAsia="pl-PL"/>
              </w:rPr>
              <w:tab/>
            </w:r>
            <w:r w:rsidRPr="004F5B68">
              <w:rPr>
                <w:rStyle w:val="Hipercze"/>
                <w:noProof/>
              </w:rPr>
              <w:t>Bootstrap</w:t>
            </w:r>
            <w:r>
              <w:rPr>
                <w:noProof/>
                <w:webHidden/>
              </w:rPr>
              <w:tab/>
            </w:r>
            <w:r>
              <w:rPr>
                <w:noProof/>
                <w:webHidden/>
              </w:rPr>
              <w:fldChar w:fldCharType="begin"/>
            </w:r>
            <w:r>
              <w:rPr>
                <w:noProof/>
                <w:webHidden/>
              </w:rPr>
              <w:instrText xml:space="preserve"> PAGEREF _Toc31363224 \h </w:instrText>
            </w:r>
            <w:r>
              <w:rPr>
                <w:noProof/>
                <w:webHidden/>
              </w:rPr>
            </w:r>
            <w:r>
              <w:rPr>
                <w:noProof/>
                <w:webHidden/>
              </w:rPr>
              <w:fldChar w:fldCharType="separate"/>
            </w:r>
            <w:r>
              <w:rPr>
                <w:noProof/>
                <w:webHidden/>
              </w:rPr>
              <w:t>15</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25" w:history="1">
            <w:r w:rsidRPr="004F5B68">
              <w:rPr>
                <w:rStyle w:val="Hipercze"/>
                <w:noProof/>
              </w:rPr>
              <w:t>2.4.</w:t>
            </w:r>
            <w:r>
              <w:rPr>
                <w:rFonts w:asciiTheme="minorHAnsi" w:eastAsiaTheme="minorEastAsia" w:hAnsiTheme="minorHAnsi" w:cstheme="minorBidi"/>
                <w:noProof/>
                <w:sz w:val="22"/>
                <w:lang w:eastAsia="pl-PL"/>
              </w:rPr>
              <w:tab/>
            </w:r>
            <w:r w:rsidRPr="004F5B68">
              <w:rPr>
                <w:rStyle w:val="Hipercze"/>
                <w:noProof/>
              </w:rPr>
              <w:t>Język JavaScript</w:t>
            </w:r>
            <w:r>
              <w:rPr>
                <w:noProof/>
                <w:webHidden/>
              </w:rPr>
              <w:tab/>
            </w:r>
            <w:r>
              <w:rPr>
                <w:noProof/>
                <w:webHidden/>
              </w:rPr>
              <w:fldChar w:fldCharType="begin"/>
            </w:r>
            <w:r>
              <w:rPr>
                <w:noProof/>
                <w:webHidden/>
              </w:rPr>
              <w:instrText xml:space="preserve"> PAGEREF _Toc31363225 \h </w:instrText>
            </w:r>
            <w:r>
              <w:rPr>
                <w:noProof/>
                <w:webHidden/>
              </w:rPr>
            </w:r>
            <w:r>
              <w:rPr>
                <w:noProof/>
                <w:webHidden/>
              </w:rPr>
              <w:fldChar w:fldCharType="separate"/>
            </w:r>
            <w:r>
              <w:rPr>
                <w:noProof/>
                <w:webHidden/>
              </w:rPr>
              <w:t>16</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26" w:history="1">
            <w:r w:rsidRPr="004F5B68">
              <w:rPr>
                <w:rStyle w:val="Hipercze"/>
                <w:noProof/>
              </w:rPr>
              <w:t>2.5.</w:t>
            </w:r>
            <w:r>
              <w:rPr>
                <w:rFonts w:asciiTheme="minorHAnsi" w:eastAsiaTheme="minorEastAsia" w:hAnsiTheme="minorHAnsi" w:cstheme="minorBidi"/>
                <w:noProof/>
                <w:sz w:val="22"/>
                <w:lang w:eastAsia="pl-PL"/>
              </w:rPr>
              <w:tab/>
            </w:r>
            <w:r w:rsidRPr="004F5B68">
              <w:rPr>
                <w:rStyle w:val="Hipercze"/>
                <w:noProof/>
              </w:rPr>
              <w:t>Język skryptowy PHP</w:t>
            </w:r>
            <w:r>
              <w:rPr>
                <w:noProof/>
                <w:webHidden/>
              </w:rPr>
              <w:tab/>
            </w:r>
            <w:r>
              <w:rPr>
                <w:noProof/>
                <w:webHidden/>
              </w:rPr>
              <w:fldChar w:fldCharType="begin"/>
            </w:r>
            <w:r>
              <w:rPr>
                <w:noProof/>
                <w:webHidden/>
              </w:rPr>
              <w:instrText xml:space="preserve"> PAGEREF _Toc31363226 \h </w:instrText>
            </w:r>
            <w:r>
              <w:rPr>
                <w:noProof/>
                <w:webHidden/>
              </w:rPr>
            </w:r>
            <w:r>
              <w:rPr>
                <w:noProof/>
                <w:webHidden/>
              </w:rPr>
              <w:fldChar w:fldCharType="separate"/>
            </w:r>
            <w:r>
              <w:rPr>
                <w:noProof/>
                <w:webHidden/>
              </w:rPr>
              <w:t>16</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27" w:history="1">
            <w:r w:rsidRPr="004F5B68">
              <w:rPr>
                <w:rStyle w:val="Hipercze"/>
                <w:noProof/>
              </w:rPr>
              <w:t>2.6.</w:t>
            </w:r>
            <w:r>
              <w:rPr>
                <w:rFonts w:asciiTheme="minorHAnsi" w:eastAsiaTheme="minorEastAsia" w:hAnsiTheme="minorHAnsi" w:cstheme="minorBidi"/>
                <w:noProof/>
                <w:sz w:val="22"/>
                <w:lang w:eastAsia="pl-PL"/>
              </w:rPr>
              <w:tab/>
            </w:r>
            <w:r w:rsidRPr="004F5B68">
              <w:rPr>
                <w:rStyle w:val="Hipercze"/>
                <w:noProof/>
              </w:rPr>
              <w:t>TCPDF</w:t>
            </w:r>
            <w:r>
              <w:rPr>
                <w:noProof/>
                <w:webHidden/>
              </w:rPr>
              <w:tab/>
            </w:r>
            <w:r>
              <w:rPr>
                <w:noProof/>
                <w:webHidden/>
              </w:rPr>
              <w:fldChar w:fldCharType="begin"/>
            </w:r>
            <w:r>
              <w:rPr>
                <w:noProof/>
                <w:webHidden/>
              </w:rPr>
              <w:instrText xml:space="preserve"> PAGEREF _Toc31363227 \h </w:instrText>
            </w:r>
            <w:r>
              <w:rPr>
                <w:noProof/>
                <w:webHidden/>
              </w:rPr>
            </w:r>
            <w:r>
              <w:rPr>
                <w:noProof/>
                <w:webHidden/>
              </w:rPr>
              <w:fldChar w:fldCharType="separate"/>
            </w:r>
            <w:r>
              <w:rPr>
                <w:noProof/>
                <w:webHidden/>
              </w:rPr>
              <w:t>17</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28" w:history="1">
            <w:r w:rsidRPr="004F5B68">
              <w:rPr>
                <w:rStyle w:val="Hipercze"/>
                <w:noProof/>
              </w:rPr>
              <w:t>2.7.</w:t>
            </w:r>
            <w:r>
              <w:rPr>
                <w:rFonts w:asciiTheme="minorHAnsi" w:eastAsiaTheme="minorEastAsia" w:hAnsiTheme="minorHAnsi" w:cstheme="minorBidi"/>
                <w:noProof/>
                <w:sz w:val="22"/>
                <w:lang w:eastAsia="pl-PL"/>
              </w:rPr>
              <w:tab/>
            </w:r>
            <w:r w:rsidRPr="004F5B68">
              <w:rPr>
                <w:rStyle w:val="Hipercze"/>
                <w:noProof/>
              </w:rPr>
              <w:t>PHPMailer</w:t>
            </w:r>
            <w:r>
              <w:rPr>
                <w:noProof/>
                <w:webHidden/>
              </w:rPr>
              <w:tab/>
            </w:r>
            <w:r>
              <w:rPr>
                <w:noProof/>
                <w:webHidden/>
              </w:rPr>
              <w:fldChar w:fldCharType="begin"/>
            </w:r>
            <w:r>
              <w:rPr>
                <w:noProof/>
                <w:webHidden/>
              </w:rPr>
              <w:instrText xml:space="preserve"> PAGEREF _Toc31363228 \h </w:instrText>
            </w:r>
            <w:r>
              <w:rPr>
                <w:noProof/>
                <w:webHidden/>
              </w:rPr>
            </w:r>
            <w:r>
              <w:rPr>
                <w:noProof/>
                <w:webHidden/>
              </w:rPr>
              <w:fldChar w:fldCharType="separate"/>
            </w:r>
            <w:r>
              <w:rPr>
                <w:noProof/>
                <w:webHidden/>
              </w:rPr>
              <w:t>18</w:t>
            </w:r>
            <w:r>
              <w:rPr>
                <w:noProof/>
                <w:webHidden/>
              </w:rPr>
              <w:fldChar w:fldCharType="end"/>
            </w:r>
          </w:hyperlink>
        </w:p>
        <w:p w:rsidR="00401368" w:rsidRDefault="00401368">
          <w:pPr>
            <w:pStyle w:val="Spistreci1"/>
            <w:rPr>
              <w:rFonts w:asciiTheme="minorHAnsi" w:eastAsiaTheme="minorEastAsia" w:hAnsiTheme="minorHAnsi" w:cstheme="minorBidi"/>
              <w:noProof/>
              <w:sz w:val="22"/>
              <w:lang w:eastAsia="pl-PL"/>
            </w:rPr>
          </w:pPr>
          <w:hyperlink w:anchor="_Toc31363229" w:history="1">
            <w:r w:rsidRPr="004F5B68">
              <w:rPr>
                <w:rStyle w:val="Hipercze"/>
                <w:noProof/>
              </w:rPr>
              <w:t>3.</w:t>
            </w:r>
            <w:r>
              <w:rPr>
                <w:rFonts w:asciiTheme="minorHAnsi" w:eastAsiaTheme="minorEastAsia" w:hAnsiTheme="minorHAnsi" w:cstheme="minorBidi"/>
                <w:noProof/>
                <w:sz w:val="22"/>
                <w:lang w:eastAsia="pl-PL"/>
              </w:rPr>
              <w:tab/>
            </w:r>
            <w:r w:rsidRPr="004F5B68">
              <w:rPr>
                <w:rStyle w:val="Hipercze"/>
                <w:noProof/>
              </w:rPr>
              <w:t>Projekt techniczny systemu</w:t>
            </w:r>
            <w:r>
              <w:rPr>
                <w:noProof/>
                <w:webHidden/>
              </w:rPr>
              <w:tab/>
            </w:r>
            <w:r>
              <w:rPr>
                <w:noProof/>
                <w:webHidden/>
              </w:rPr>
              <w:fldChar w:fldCharType="begin"/>
            </w:r>
            <w:r>
              <w:rPr>
                <w:noProof/>
                <w:webHidden/>
              </w:rPr>
              <w:instrText xml:space="preserve"> PAGEREF _Toc31363229 \h </w:instrText>
            </w:r>
            <w:r>
              <w:rPr>
                <w:noProof/>
                <w:webHidden/>
              </w:rPr>
            </w:r>
            <w:r>
              <w:rPr>
                <w:noProof/>
                <w:webHidden/>
              </w:rPr>
              <w:fldChar w:fldCharType="separate"/>
            </w:r>
            <w:r>
              <w:rPr>
                <w:noProof/>
                <w:webHidden/>
              </w:rPr>
              <w:t>20</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30" w:history="1">
            <w:r w:rsidRPr="004F5B68">
              <w:rPr>
                <w:rStyle w:val="Hipercze"/>
                <w:noProof/>
              </w:rPr>
              <w:t>3.1.</w:t>
            </w:r>
            <w:r>
              <w:rPr>
                <w:rFonts w:asciiTheme="minorHAnsi" w:eastAsiaTheme="minorEastAsia" w:hAnsiTheme="minorHAnsi" w:cstheme="minorBidi"/>
                <w:noProof/>
                <w:sz w:val="22"/>
                <w:lang w:eastAsia="pl-PL"/>
              </w:rPr>
              <w:tab/>
            </w:r>
            <w:r w:rsidRPr="004F5B68">
              <w:rPr>
                <w:rStyle w:val="Hipercze"/>
                <w:noProof/>
              </w:rPr>
              <w:t>Wykorzystanie PHP do połączenia z bazą danych</w:t>
            </w:r>
            <w:r>
              <w:rPr>
                <w:noProof/>
                <w:webHidden/>
              </w:rPr>
              <w:tab/>
            </w:r>
            <w:r>
              <w:rPr>
                <w:noProof/>
                <w:webHidden/>
              </w:rPr>
              <w:fldChar w:fldCharType="begin"/>
            </w:r>
            <w:r>
              <w:rPr>
                <w:noProof/>
                <w:webHidden/>
              </w:rPr>
              <w:instrText xml:space="preserve"> PAGEREF _Toc31363230 \h </w:instrText>
            </w:r>
            <w:r>
              <w:rPr>
                <w:noProof/>
                <w:webHidden/>
              </w:rPr>
            </w:r>
            <w:r>
              <w:rPr>
                <w:noProof/>
                <w:webHidden/>
              </w:rPr>
              <w:fldChar w:fldCharType="separate"/>
            </w:r>
            <w:r>
              <w:rPr>
                <w:noProof/>
                <w:webHidden/>
              </w:rPr>
              <w:t>20</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31" w:history="1">
            <w:r w:rsidRPr="004F5B68">
              <w:rPr>
                <w:rStyle w:val="Hipercze"/>
                <w:noProof/>
              </w:rPr>
              <w:t>3.2.</w:t>
            </w:r>
            <w:r>
              <w:rPr>
                <w:rFonts w:asciiTheme="minorHAnsi" w:eastAsiaTheme="minorEastAsia" w:hAnsiTheme="minorHAnsi" w:cstheme="minorBidi"/>
                <w:noProof/>
                <w:sz w:val="22"/>
                <w:lang w:eastAsia="pl-PL"/>
              </w:rPr>
              <w:tab/>
            </w:r>
            <w:r w:rsidRPr="004F5B68">
              <w:rPr>
                <w:rStyle w:val="Hipercze"/>
                <w:noProof/>
              </w:rPr>
              <w:t>Struktura bazy danych</w:t>
            </w:r>
            <w:r>
              <w:rPr>
                <w:noProof/>
                <w:webHidden/>
              </w:rPr>
              <w:tab/>
            </w:r>
            <w:r>
              <w:rPr>
                <w:noProof/>
                <w:webHidden/>
              </w:rPr>
              <w:fldChar w:fldCharType="begin"/>
            </w:r>
            <w:r>
              <w:rPr>
                <w:noProof/>
                <w:webHidden/>
              </w:rPr>
              <w:instrText xml:space="preserve"> PAGEREF _Toc31363231 \h </w:instrText>
            </w:r>
            <w:r>
              <w:rPr>
                <w:noProof/>
                <w:webHidden/>
              </w:rPr>
            </w:r>
            <w:r>
              <w:rPr>
                <w:noProof/>
                <w:webHidden/>
              </w:rPr>
              <w:fldChar w:fldCharType="separate"/>
            </w:r>
            <w:r>
              <w:rPr>
                <w:noProof/>
                <w:webHidden/>
              </w:rPr>
              <w:t>21</w:t>
            </w:r>
            <w:r>
              <w:rPr>
                <w:noProof/>
                <w:webHidden/>
              </w:rPr>
              <w:fldChar w:fldCharType="end"/>
            </w:r>
          </w:hyperlink>
        </w:p>
        <w:p w:rsidR="00401368" w:rsidRDefault="00401368">
          <w:pPr>
            <w:pStyle w:val="Spistreci1"/>
            <w:rPr>
              <w:rFonts w:asciiTheme="minorHAnsi" w:eastAsiaTheme="minorEastAsia" w:hAnsiTheme="minorHAnsi" w:cstheme="minorBidi"/>
              <w:noProof/>
              <w:sz w:val="22"/>
              <w:lang w:eastAsia="pl-PL"/>
            </w:rPr>
          </w:pPr>
          <w:hyperlink w:anchor="_Toc31363232" w:history="1">
            <w:r w:rsidRPr="004F5B68">
              <w:rPr>
                <w:rStyle w:val="Hipercze"/>
                <w:noProof/>
              </w:rPr>
              <w:t>4.</w:t>
            </w:r>
            <w:r>
              <w:rPr>
                <w:rFonts w:asciiTheme="minorHAnsi" w:eastAsiaTheme="minorEastAsia" w:hAnsiTheme="minorHAnsi" w:cstheme="minorBidi"/>
                <w:noProof/>
                <w:sz w:val="22"/>
                <w:lang w:eastAsia="pl-PL"/>
              </w:rPr>
              <w:tab/>
            </w:r>
            <w:r w:rsidRPr="004F5B68">
              <w:rPr>
                <w:rStyle w:val="Hipercze"/>
                <w:noProof/>
              </w:rPr>
              <w:t>Implementacja systemu</w:t>
            </w:r>
            <w:r>
              <w:rPr>
                <w:noProof/>
                <w:webHidden/>
              </w:rPr>
              <w:tab/>
            </w:r>
            <w:r>
              <w:rPr>
                <w:noProof/>
                <w:webHidden/>
              </w:rPr>
              <w:fldChar w:fldCharType="begin"/>
            </w:r>
            <w:r>
              <w:rPr>
                <w:noProof/>
                <w:webHidden/>
              </w:rPr>
              <w:instrText xml:space="preserve"> PAGEREF _Toc31363232 \h </w:instrText>
            </w:r>
            <w:r>
              <w:rPr>
                <w:noProof/>
                <w:webHidden/>
              </w:rPr>
            </w:r>
            <w:r>
              <w:rPr>
                <w:noProof/>
                <w:webHidden/>
              </w:rPr>
              <w:fldChar w:fldCharType="separate"/>
            </w:r>
            <w:r>
              <w:rPr>
                <w:noProof/>
                <w:webHidden/>
              </w:rPr>
              <w:t>23</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33" w:history="1">
            <w:r w:rsidRPr="004F5B68">
              <w:rPr>
                <w:rStyle w:val="Hipercze"/>
                <w:noProof/>
              </w:rPr>
              <w:t>4.1.</w:t>
            </w:r>
            <w:r>
              <w:rPr>
                <w:rFonts w:asciiTheme="minorHAnsi" w:eastAsiaTheme="minorEastAsia" w:hAnsiTheme="minorHAnsi" w:cstheme="minorBidi"/>
                <w:noProof/>
                <w:sz w:val="22"/>
                <w:lang w:eastAsia="pl-PL"/>
              </w:rPr>
              <w:tab/>
            </w:r>
            <w:r w:rsidRPr="004F5B68">
              <w:rPr>
                <w:rStyle w:val="Hipercze"/>
                <w:noProof/>
              </w:rPr>
              <w:t>Działanie strony internetowej okiem klienta</w:t>
            </w:r>
            <w:r>
              <w:rPr>
                <w:noProof/>
                <w:webHidden/>
              </w:rPr>
              <w:tab/>
            </w:r>
            <w:r>
              <w:rPr>
                <w:noProof/>
                <w:webHidden/>
              </w:rPr>
              <w:fldChar w:fldCharType="begin"/>
            </w:r>
            <w:r>
              <w:rPr>
                <w:noProof/>
                <w:webHidden/>
              </w:rPr>
              <w:instrText xml:space="preserve"> PAGEREF _Toc31363233 \h </w:instrText>
            </w:r>
            <w:r>
              <w:rPr>
                <w:noProof/>
                <w:webHidden/>
              </w:rPr>
            </w:r>
            <w:r>
              <w:rPr>
                <w:noProof/>
                <w:webHidden/>
              </w:rPr>
              <w:fldChar w:fldCharType="separate"/>
            </w:r>
            <w:r>
              <w:rPr>
                <w:noProof/>
                <w:webHidden/>
              </w:rPr>
              <w:t>23</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34" w:history="1">
            <w:r w:rsidRPr="004F5B68">
              <w:rPr>
                <w:rStyle w:val="Hipercze"/>
                <w:noProof/>
              </w:rPr>
              <w:t>4.1.1.</w:t>
            </w:r>
            <w:r>
              <w:rPr>
                <w:rFonts w:asciiTheme="minorHAnsi" w:eastAsiaTheme="minorEastAsia" w:hAnsiTheme="minorHAnsi" w:cstheme="minorBidi"/>
                <w:noProof/>
                <w:sz w:val="22"/>
                <w:lang w:eastAsia="pl-PL"/>
              </w:rPr>
              <w:tab/>
            </w:r>
            <w:r w:rsidRPr="004F5B68">
              <w:rPr>
                <w:rStyle w:val="Hipercze"/>
                <w:noProof/>
              </w:rPr>
              <w:t>Ogólny wygląd</w:t>
            </w:r>
            <w:r>
              <w:rPr>
                <w:noProof/>
                <w:webHidden/>
              </w:rPr>
              <w:tab/>
            </w:r>
            <w:r>
              <w:rPr>
                <w:noProof/>
                <w:webHidden/>
              </w:rPr>
              <w:fldChar w:fldCharType="begin"/>
            </w:r>
            <w:r>
              <w:rPr>
                <w:noProof/>
                <w:webHidden/>
              </w:rPr>
              <w:instrText xml:space="preserve"> PAGEREF _Toc31363234 \h </w:instrText>
            </w:r>
            <w:r>
              <w:rPr>
                <w:noProof/>
                <w:webHidden/>
              </w:rPr>
            </w:r>
            <w:r>
              <w:rPr>
                <w:noProof/>
                <w:webHidden/>
              </w:rPr>
              <w:fldChar w:fldCharType="separate"/>
            </w:r>
            <w:r>
              <w:rPr>
                <w:noProof/>
                <w:webHidden/>
              </w:rPr>
              <w:t>23</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35" w:history="1">
            <w:r w:rsidRPr="004F5B68">
              <w:rPr>
                <w:rStyle w:val="Hipercze"/>
                <w:noProof/>
              </w:rPr>
              <w:t>4.1.2.</w:t>
            </w:r>
            <w:r>
              <w:rPr>
                <w:rFonts w:asciiTheme="minorHAnsi" w:eastAsiaTheme="minorEastAsia" w:hAnsiTheme="minorHAnsi" w:cstheme="minorBidi"/>
                <w:noProof/>
                <w:sz w:val="22"/>
                <w:lang w:eastAsia="pl-PL"/>
              </w:rPr>
              <w:tab/>
            </w:r>
            <w:r w:rsidRPr="004F5B68">
              <w:rPr>
                <w:rStyle w:val="Hipercze"/>
                <w:noProof/>
              </w:rPr>
              <w:t>Rejestracja, logowanie oraz przypominanie hasła</w:t>
            </w:r>
            <w:r>
              <w:rPr>
                <w:noProof/>
                <w:webHidden/>
              </w:rPr>
              <w:tab/>
            </w:r>
            <w:r>
              <w:rPr>
                <w:noProof/>
                <w:webHidden/>
              </w:rPr>
              <w:fldChar w:fldCharType="begin"/>
            </w:r>
            <w:r>
              <w:rPr>
                <w:noProof/>
                <w:webHidden/>
              </w:rPr>
              <w:instrText xml:space="preserve"> PAGEREF _Toc31363235 \h </w:instrText>
            </w:r>
            <w:r>
              <w:rPr>
                <w:noProof/>
                <w:webHidden/>
              </w:rPr>
            </w:r>
            <w:r>
              <w:rPr>
                <w:noProof/>
                <w:webHidden/>
              </w:rPr>
              <w:fldChar w:fldCharType="separate"/>
            </w:r>
            <w:r>
              <w:rPr>
                <w:noProof/>
                <w:webHidden/>
              </w:rPr>
              <w:t>29</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36" w:history="1">
            <w:r w:rsidRPr="004F5B68">
              <w:rPr>
                <w:rStyle w:val="Hipercze"/>
                <w:noProof/>
              </w:rPr>
              <w:t>4.1.3.</w:t>
            </w:r>
            <w:r>
              <w:rPr>
                <w:rFonts w:asciiTheme="minorHAnsi" w:eastAsiaTheme="minorEastAsia" w:hAnsiTheme="minorHAnsi" w:cstheme="minorBidi"/>
                <w:noProof/>
                <w:sz w:val="22"/>
                <w:lang w:eastAsia="pl-PL"/>
              </w:rPr>
              <w:tab/>
            </w:r>
            <w:r w:rsidRPr="004F5B68">
              <w:rPr>
                <w:rStyle w:val="Hipercze"/>
                <w:noProof/>
              </w:rPr>
              <w:t>Tworzenie zamówienia</w:t>
            </w:r>
            <w:r>
              <w:rPr>
                <w:noProof/>
                <w:webHidden/>
              </w:rPr>
              <w:tab/>
            </w:r>
            <w:r>
              <w:rPr>
                <w:noProof/>
                <w:webHidden/>
              </w:rPr>
              <w:fldChar w:fldCharType="begin"/>
            </w:r>
            <w:r>
              <w:rPr>
                <w:noProof/>
                <w:webHidden/>
              </w:rPr>
              <w:instrText xml:space="preserve"> PAGEREF _Toc31363236 \h </w:instrText>
            </w:r>
            <w:r>
              <w:rPr>
                <w:noProof/>
                <w:webHidden/>
              </w:rPr>
            </w:r>
            <w:r>
              <w:rPr>
                <w:noProof/>
                <w:webHidden/>
              </w:rPr>
              <w:fldChar w:fldCharType="separate"/>
            </w:r>
            <w:r>
              <w:rPr>
                <w:noProof/>
                <w:webHidden/>
              </w:rPr>
              <w:t>31</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37" w:history="1">
            <w:r w:rsidRPr="004F5B68">
              <w:rPr>
                <w:rStyle w:val="Hipercze"/>
                <w:noProof/>
              </w:rPr>
              <w:t>4.1.4.</w:t>
            </w:r>
            <w:r>
              <w:rPr>
                <w:rFonts w:asciiTheme="minorHAnsi" w:eastAsiaTheme="minorEastAsia" w:hAnsiTheme="minorHAnsi" w:cstheme="minorBidi"/>
                <w:noProof/>
                <w:sz w:val="22"/>
                <w:lang w:eastAsia="pl-PL"/>
              </w:rPr>
              <w:tab/>
            </w:r>
            <w:r w:rsidRPr="004F5B68">
              <w:rPr>
                <w:rStyle w:val="Hipercze"/>
                <w:noProof/>
              </w:rPr>
              <w:t>Funkcje panelu użytkownika</w:t>
            </w:r>
            <w:r>
              <w:rPr>
                <w:noProof/>
                <w:webHidden/>
              </w:rPr>
              <w:tab/>
            </w:r>
            <w:r>
              <w:rPr>
                <w:noProof/>
                <w:webHidden/>
              </w:rPr>
              <w:fldChar w:fldCharType="begin"/>
            </w:r>
            <w:r>
              <w:rPr>
                <w:noProof/>
                <w:webHidden/>
              </w:rPr>
              <w:instrText xml:space="preserve"> PAGEREF _Toc31363237 \h </w:instrText>
            </w:r>
            <w:r>
              <w:rPr>
                <w:noProof/>
                <w:webHidden/>
              </w:rPr>
            </w:r>
            <w:r>
              <w:rPr>
                <w:noProof/>
                <w:webHidden/>
              </w:rPr>
              <w:fldChar w:fldCharType="separate"/>
            </w:r>
            <w:r>
              <w:rPr>
                <w:noProof/>
                <w:webHidden/>
              </w:rPr>
              <w:t>35</w:t>
            </w:r>
            <w:r>
              <w:rPr>
                <w:noProof/>
                <w:webHidden/>
              </w:rPr>
              <w:fldChar w:fldCharType="end"/>
            </w:r>
          </w:hyperlink>
        </w:p>
        <w:p w:rsidR="00401368" w:rsidRDefault="00401368">
          <w:pPr>
            <w:pStyle w:val="Spistreci2"/>
            <w:tabs>
              <w:tab w:val="left" w:pos="1701"/>
            </w:tabs>
            <w:rPr>
              <w:rFonts w:asciiTheme="minorHAnsi" w:eastAsiaTheme="minorEastAsia" w:hAnsiTheme="minorHAnsi" w:cstheme="minorBidi"/>
              <w:noProof/>
              <w:sz w:val="22"/>
              <w:lang w:eastAsia="pl-PL"/>
            </w:rPr>
          </w:pPr>
          <w:hyperlink w:anchor="_Toc31363238" w:history="1">
            <w:r w:rsidRPr="004F5B68">
              <w:rPr>
                <w:rStyle w:val="Hipercze"/>
                <w:noProof/>
              </w:rPr>
              <w:t>4.2.</w:t>
            </w:r>
            <w:r>
              <w:rPr>
                <w:rFonts w:asciiTheme="minorHAnsi" w:eastAsiaTheme="minorEastAsia" w:hAnsiTheme="minorHAnsi" w:cstheme="minorBidi"/>
                <w:noProof/>
                <w:sz w:val="22"/>
                <w:lang w:eastAsia="pl-PL"/>
              </w:rPr>
              <w:tab/>
            </w:r>
            <w:r w:rsidRPr="004F5B68">
              <w:rPr>
                <w:rStyle w:val="Hipercze"/>
                <w:noProof/>
              </w:rPr>
              <w:t>Działanie panelu do obsługi sklepu komputerowego</w:t>
            </w:r>
            <w:r>
              <w:rPr>
                <w:noProof/>
                <w:webHidden/>
              </w:rPr>
              <w:tab/>
            </w:r>
            <w:r>
              <w:rPr>
                <w:noProof/>
                <w:webHidden/>
              </w:rPr>
              <w:fldChar w:fldCharType="begin"/>
            </w:r>
            <w:r>
              <w:rPr>
                <w:noProof/>
                <w:webHidden/>
              </w:rPr>
              <w:instrText xml:space="preserve"> PAGEREF _Toc31363238 \h </w:instrText>
            </w:r>
            <w:r>
              <w:rPr>
                <w:noProof/>
                <w:webHidden/>
              </w:rPr>
            </w:r>
            <w:r>
              <w:rPr>
                <w:noProof/>
                <w:webHidden/>
              </w:rPr>
              <w:fldChar w:fldCharType="separate"/>
            </w:r>
            <w:r>
              <w:rPr>
                <w:noProof/>
                <w:webHidden/>
              </w:rPr>
              <w:t>42</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39" w:history="1">
            <w:r w:rsidRPr="004F5B68">
              <w:rPr>
                <w:rStyle w:val="Hipercze"/>
                <w:noProof/>
              </w:rPr>
              <w:t>4.2.1.</w:t>
            </w:r>
            <w:r>
              <w:rPr>
                <w:rFonts w:asciiTheme="minorHAnsi" w:eastAsiaTheme="minorEastAsia" w:hAnsiTheme="minorHAnsi" w:cstheme="minorBidi"/>
                <w:noProof/>
                <w:sz w:val="22"/>
                <w:lang w:eastAsia="pl-PL"/>
              </w:rPr>
              <w:tab/>
            </w:r>
            <w:r w:rsidRPr="004F5B68">
              <w:rPr>
                <w:rStyle w:val="Hipercze"/>
                <w:noProof/>
              </w:rPr>
              <w:t>Ogólny wygląd i strona główna</w:t>
            </w:r>
            <w:r>
              <w:rPr>
                <w:noProof/>
                <w:webHidden/>
              </w:rPr>
              <w:tab/>
            </w:r>
            <w:r>
              <w:rPr>
                <w:noProof/>
                <w:webHidden/>
              </w:rPr>
              <w:fldChar w:fldCharType="begin"/>
            </w:r>
            <w:r>
              <w:rPr>
                <w:noProof/>
                <w:webHidden/>
              </w:rPr>
              <w:instrText xml:space="preserve"> PAGEREF _Toc31363239 \h </w:instrText>
            </w:r>
            <w:r>
              <w:rPr>
                <w:noProof/>
                <w:webHidden/>
              </w:rPr>
            </w:r>
            <w:r>
              <w:rPr>
                <w:noProof/>
                <w:webHidden/>
              </w:rPr>
              <w:fldChar w:fldCharType="separate"/>
            </w:r>
            <w:r>
              <w:rPr>
                <w:noProof/>
                <w:webHidden/>
              </w:rPr>
              <w:t>43</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40" w:history="1">
            <w:r w:rsidRPr="004F5B68">
              <w:rPr>
                <w:rStyle w:val="Hipercze"/>
                <w:noProof/>
              </w:rPr>
              <w:t>4.2.2.</w:t>
            </w:r>
            <w:r>
              <w:rPr>
                <w:rFonts w:asciiTheme="minorHAnsi" w:eastAsiaTheme="minorEastAsia" w:hAnsiTheme="minorHAnsi" w:cstheme="minorBidi"/>
                <w:noProof/>
                <w:sz w:val="22"/>
                <w:lang w:eastAsia="pl-PL"/>
              </w:rPr>
              <w:tab/>
            </w:r>
            <w:r w:rsidRPr="004F5B68">
              <w:rPr>
                <w:rStyle w:val="Hipercze"/>
                <w:noProof/>
              </w:rPr>
              <w:t>Obsługa zamówień</w:t>
            </w:r>
            <w:r>
              <w:rPr>
                <w:noProof/>
                <w:webHidden/>
              </w:rPr>
              <w:tab/>
            </w:r>
            <w:r>
              <w:rPr>
                <w:noProof/>
                <w:webHidden/>
              </w:rPr>
              <w:fldChar w:fldCharType="begin"/>
            </w:r>
            <w:r>
              <w:rPr>
                <w:noProof/>
                <w:webHidden/>
              </w:rPr>
              <w:instrText xml:space="preserve"> PAGEREF _Toc31363240 \h </w:instrText>
            </w:r>
            <w:r>
              <w:rPr>
                <w:noProof/>
                <w:webHidden/>
              </w:rPr>
            </w:r>
            <w:r>
              <w:rPr>
                <w:noProof/>
                <w:webHidden/>
              </w:rPr>
              <w:fldChar w:fldCharType="separate"/>
            </w:r>
            <w:r>
              <w:rPr>
                <w:noProof/>
                <w:webHidden/>
              </w:rPr>
              <w:t>44</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41" w:history="1">
            <w:r w:rsidRPr="004F5B68">
              <w:rPr>
                <w:rStyle w:val="Hipercze"/>
                <w:noProof/>
              </w:rPr>
              <w:t>4.2.3.</w:t>
            </w:r>
            <w:r>
              <w:rPr>
                <w:rFonts w:asciiTheme="minorHAnsi" w:eastAsiaTheme="minorEastAsia" w:hAnsiTheme="minorHAnsi" w:cstheme="minorBidi"/>
                <w:noProof/>
                <w:sz w:val="22"/>
                <w:lang w:eastAsia="pl-PL"/>
              </w:rPr>
              <w:tab/>
            </w:r>
            <w:r w:rsidRPr="004F5B68">
              <w:rPr>
                <w:rStyle w:val="Hipercze"/>
                <w:noProof/>
              </w:rPr>
              <w:t>Reklamacje oraz zwroty</w:t>
            </w:r>
            <w:r>
              <w:rPr>
                <w:noProof/>
                <w:webHidden/>
              </w:rPr>
              <w:tab/>
            </w:r>
            <w:r>
              <w:rPr>
                <w:noProof/>
                <w:webHidden/>
              </w:rPr>
              <w:fldChar w:fldCharType="begin"/>
            </w:r>
            <w:r>
              <w:rPr>
                <w:noProof/>
                <w:webHidden/>
              </w:rPr>
              <w:instrText xml:space="preserve"> PAGEREF _Toc31363241 \h </w:instrText>
            </w:r>
            <w:r>
              <w:rPr>
                <w:noProof/>
                <w:webHidden/>
              </w:rPr>
            </w:r>
            <w:r>
              <w:rPr>
                <w:noProof/>
                <w:webHidden/>
              </w:rPr>
              <w:fldChar w:fldCharType="separate"/>
            </w:r>
            <w:r>
              <w:rPr>
                <w:noProof/>
                <w:webHidden/>
              </w:rPr>
              <w:t>46</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42" w:history="1">
            <w:r w:rsidRPr="004F5B68">
              <w:rPr>
                <w:rStyle w:val="Hipercze"/>
                <w:noProof/>
              </w:rPr>
              <w:t>4.2.4.</w:t>
            </w:r>
            <w:r>
              <w:rPr>
                <w:rFonts w:asciiTheme="minorHAnsi" w:eastAsiaTheme="minorEastAsia" w:hAnsiTheme="minorHAnsi" w:cstheme="minorBidi"/>
                <w:noProof/>
                <w:sz w:val="22"/>
                <w:lang w:eastAsia="pl-PL"/>
              </w:rPr>
              <w:tab/>
            </w:r>
            <w:r w:rsidRPr="004F5B68">
              <w:rPr>
                <w:rStyle w:val="Hipercze"/>
                <w:noProof/>
              </w:rPr>
              <w:t>Dodawanie oraz edytowanie produktów</w:t>
            </w:r>
            <w:r>
              <w:rPr>
                <w:noProof/>
                <w:webHidden/>
              </w:rPr>
              <w:tab/>
            </w:r>
            <w:r>
              <w:rPr>
                <w:noProof/>
                <w:webHidden/>
              </w:rPr>
              <w:fldChar w:fldCharType="begin"/>
            </w:r>
            <w:r>
              <w:rPr>
                <w:noProof/>
                <w:webHidden/>
              </w:rPr>
              <w:instrText xml:space="preserve"> PAGEREF _Toc31363242 \h </w:instrText>
            </w:r>
            <w:r>
              <w:rPr>
                <w:noProof/>
                <w:webHidden/>
              </w:rPr>
            </w:r>
            <w:r>
              <w:rPr>
                <w:noProof/>
                <w:webHidden/>
              </w:rPr>
              <w:fldChar w:fldCharType="separate"/>
            </w:r>
            <w:r>
              <w:rPr>
                <w:noProof/>
                <w:webHidden/>
              </w:rPr>
              <w:t>49</w:t>
            </w:r>
            <w:r>
              <w:rPr>
                <w:noProof/>
                <w:webHidden/>
              </w:rPr>
              <w:fldChar w:fldCharType="end"/>
            </w:r>
          </w:hyperlink>
        </w:p>
        <w:p w:rsidR="00401368" w:rsidRDefault="00401368">
          <w:pPr>
            <w:pStyle w:val="Spistreci3"/>
            <w:tabs>
              <w:tab w:val="left" w:pos="1701"/>
            </w:tabs>
            <w:rPr>
              <w:rFonts w:asciiTheme="minorHAnsi" w:eastAsiaTheme="minorEastAsia" w:hAnsiTheme="minorHAnsi" w:cstheme="minorBidi"/>
              <w:noProof/>
              <w:sz w:val="22"/>
              <w:lang w:eastAsia="pl-PL"/>
            </w:rPr>
          </w:pPr>
          <w:hyperlink w:anchor="_Toc31363243" w:history="1">
            <w:r w:rsidRPr="004F5B68">
              <w:rPr>
                <w:rStyle w:val="Hipercze"/>
                <w:noProof/>
              </w:rPr>
              <w:t>4.2.5.</w:t>
            </w:r>
            <w:r>
              <w:rPr>
                <w:rFonts w:asciiTheme="minorHAnsi" w:eastAsiaTheme="minorEastAsia" w:hAnsiTheme="minorHAnsi" w:cstheme="minorBidi"/>
                <w:noProof/>
                <w:sz w:val="22"/>
                <w:lang w:eastAsia="pl-PL"/>
              </w:rPr>
              <w:tab/>
            </w:r>
            <w:r w:rsidRPr="004F5B68">
              <w:rPr>
                <w:rStyle w:val="Hipercze"/>
                <w:noProof/>
              </w:rPr>
              <w:t>Inne funkcje panelu administratora</w:t>
            </w:r>
            <w:r>
              <w:rPr>
                <w:noProof/>
                <w:webHidden/>
              </w:rPr>
              <w:tab/>
            </w:r>
            <w:r>
              <w:rPr>
                <w:noProof/>
                <w:webHidden/>
              </w:rPr>
              <w:fldChar w:fldCharType="begin"/>
            </w:r>
            <w:r>
              <w:rPr>
                <w:noProof/>
                <w:webHidden/>
              </w:rPr>
              <w:instrText xml:space="preserve"> PAGEREF _Toc31363243 \h </w:instrText>
            </w:r>
            <w:r>
              <w:rPr>
                <w:noProof/>
                <w:webHidden/>
              </w:rPr>
            </w:r>
            <w:r>
              <w:rPr>
                <w:noProof/>
                <w:webHidden/>
              </w:rPr>
              <w:fldChar w:fldCharType="separate"/>
            </w:r>
            <w:r>
              <w:rPr>
                <w:noProof/>
                <w:webHidden/>
              </w:rPr>
              <w:t>52</w:t>
            </w:r>
            <w:r>
              <w:rPr>
                <w:noProof/>
                <w:webHidden/>
              </w:rPr>
              <w:fldChar w:fldCharType="end"/>
            </w:r>
          </w:hyperlink>
        </w:p>
        <w:p w:rsidR="00401368" w:rsidRDefault="00401368">
          <w:pPr>
            <w:pStyle w:val="Spistreci1"/>
            <w:rPr>
              <w:rFonts w:asciiTheme="minorHAnsi" w:eastAsiaTheme="minorEastAsia" w:hAnsiTheme="minorHAnsi" w:cstheme="minorBidi"/>
              <w:noProof/>
              <w:sz w:val="22"/>
              <w:lang w:eastAsia="pl-PL"/>
            </w:rPr>
          </w:pPr>
          <w:hyperlink w:anchor="_Toc31363244" w:history="1">
            <w:r w:rsidRPr="004F5B68">
              <w:rPr>
                <w:rStyle w:val="Hipercze"/>
                <w:noProof/>
              </w:rPr>
              <w:t>Podsumowanie</w:t>
            </w:r>
            <w:r>
              <w:rPr>
                <w:noProof/>
                <w:webHidden/>
              </w:rPr>
              <w:tab/>
            </w:r>
            <w:r>
              <w:rPr>
                <w:noProof/>
                <w:webHidden/>
              </w:rPr>
              <w:fldChar w:fldCharType="begin"/>
            </w:r>
            <w:r>
              <w:rPr>
                <w:noProof/>
                <w:webHidden/>
              </w:rPr>
              <w:instrText xml:space="preserve"> PAGEREF _Toc31363244 \h </w:instrText>
            </w:r>
            <w:r>
              <w:rPr>
                <w:noProof/>
                <w:webHidden/>
              </w:rPr>
            </w:r>
            <w:r>
              <w:rPr>
                <w:noProof/>
                <w:webHidden/>
              </w:rPr>
              <w:fldChar w:fldCharType="separate"/>
            </w:r>
            <w:r>
              <w:rPr>
                <w:noProof/>
                <w:webHidden/>
              </w:rPr>
              <w:t>63</w:t>
            </w:r>
            <w:r>
              <w:rPr>
                <w:noProof/>
                <w:webHidden/>
              </w:rPr>
              <w:fldChar w:fldCharType="end"/>
            </w:r>
          </w:hyperlink>
        </w:p>
        <w:p w:rsidR="00401368" w:rsidRDefault="00401368">
          <w:pPr>
            <w:pStyle w:val="Spistreci1"/>
            <w:rPr>
              <w:rFonts w:asciiTheme="minorHAnsi" w:eastAsiaTheme="minorEastAsia" w:hAnsiTheme="minorHAnsi" w:cstheme="minorBidi"/>
              <w:noProof/>
              <w:sz w:val="22"/>
              <w:lang w:eastAsia="pl-PL"/>
            </w:rPr>
          </w:pPr>
          <w:hyperlink w:anchor="_Toc31363245" w:history="1">
            <w:r w:rsidRPr="004F5B68">
              <w:rPr>
                <w:rStyle w:val="Hipercze"/>
                <w:noProof/>
              </w:rPr>
              <w:t>Bibliografia</w:t>
            </w:r>
            <w:r>
              <w:rPr>
                <w:noProof/>
                <w:webHidden/>
              </w:rPr>
              <w:tab/>
            </w:r>
            <w:r>
              <w:rPr>
                <w:noProof/>
                <w:webHidden/>
              </w:rPr>
              <w:fldChar w:fldCharType="begin"/>
            </w:r>
            <w:r>
              <w:rPr>
                <w:noProof/>
                <w:webHidden/>
              </w:rPr>
              <w:instrText xml:space="preserve"> PAGEREF _Toc31363245 \h </w:instrText>
            </w:r>
            <w:r>
              <w:rPr>
                <w:noProof/>
                <w:webHidden/>
              </w:rPr>
            </w:r>
            <w:r>
              <w:rPr>
                <w:noProof/>
                <w:webHidden/>
              </w:rPr>
              <w:fldChar w:fldCharType="separate"/>
            </w:r>
            <w:r>
              <w:rPr>
                <w:noProof/>
                <w:webHidden/>
              </w:rPr>
              <w:t>65</w:t>
            </w:r>
            <w:r>
              <w:rPr>
                <w:noProof/>
                <w:webHidden/>
              </w:rPr>
              <w:fldChar w:fldCharType="end"/>
            </w:r>
          </w:hyperlink>
        </w:p>
        <w:p w:rsidR="00401368" w:rsidRDefault="00401368">
          <w:pPr>
            <w:pStyle w:val="Spistreci1"/>
            <w:rPr>
              <w:rFonts w:asciiTheme="minorHAnsi" w:eastAsiaTheme="minorEastAsia" w:hAnsiTheme="minorHAnsi" w:cstheme="minorBidi"/>
              <w:noProof/>
              <w:sz w:val="22"/>
              <w:lang w:eastAsia="pl-PL"/>
            </w:rPr>
          </w:pPr>
          <w:hyperlink w:anchor="_Toc31363246" w:history="1">
            <w:r w:rsidRPr="004F5B68">
              <w:rPr>
                <w:rStyle w:val="Hipercze"/>
                <w:noProof/>
              </w:rPr>
              <w:t>Spis Rysunków</w:t>
            </w:r>
            <w:r>
              <w:rPr>
                <w:noProof/>
                <w:webHidden/>
              </w:rPr>
              <w:tab/>
            </w:r>
            <w:r>
              <w:rPr>
                <w:noProof/>
                <w:webHidden/>
              </w:rPr>
              <w:fldChar w:fldCharType="begin"/>
            </w:r>
            <w:r>
              <w:rPr>
                <w:noProof/>
                <w:webHidden/>
              </w:rPr>
              <w:instrText xml:space="preserve"> PAGEREF _Toc31363246 \h </w:instrText>
            </w:r>
            <w:r>
              <w:rPr>
                <w:noProof/>
                <w:webHidden/>
              </w:rPr>
            </w:r>
            <w:r>
              <w:rPr>
                <w:noProof/>
                <w:webHidden/>
              </w:rPr>
              <w:fldChar w:fldCharType="separate"/>
            </w:r>
            <w:r>
              <w:rPr>
                <w:noProof/>
                <w:webHidden/>
              </w:rPr>
              <w:t>66</w:t>
            </w:r>
            <w:r>
              <w:rPr>
                <w:noProof/>
                <w:webHidden/>
              </w:rPr>
              <w:fldChar w:fldCharType="end"/>
            </w:r>
          </w:hyperlink>
        </w:p>
        <w:p w:rsidR="00401368" w:rsidRDefault="00401368">
          <w:pPr>
            <w:pStyle w:val="Spistreci1"/>
            <w:rPr>
              <w:rFonts w:asciiTheme="minorHAnsi" w:eastAsiaTheme="minorEastAsia" w:hAnsiTheme="minorHAnsi" w:cstheme="minorBidi"/>
              <w:noProof/>
              <w:sz w:val="22"/>
              <w:lang w:eastAsia="pl-PL"/>
            </w:rPr>
          </w:pPr>
          <w:hyperlink w:anchor="_Toc31363247" w:history="1">
            <w:r w:rsidRPr="004F5B68">
              <w:rPr>
                <w:rStyle w:val="Hipercze"/>
                <w:noProof/>
              </w:rPr>
              <w:t>Załączniki</w:t>
            </w:r>
            <w:r>
              <w:rPr>
                <w:noProof/>
                <w:webHidden/>
              </w:rPr>
              <w:tab/>
            </w:r>
            <w:r>
              <w:rPr>
                <w:noProof/>
                <w:webHidden/>
              </w:rPr>
              <w:fldChar w:fldCharType="begin"/>
            </w:r>
            <w:r>
              <w:rPr>
                <w:noProof/>
                <w:webHidden/>
              </w:rPr>
              <w:instrText xml:space="preserve"> PAGEREF _Toc31363247 \h </w:instrText>
            </w:r>
            <w:r>
              <w:rPr>
                <w:noProof/>
                <w:webHidden/>
              </w:rPr>
            </w:r>
            <w:r>
              <w:rPr>
                <w:noProof/>
                <w:webHidden/>
              </w:rPr>
              <w:fldChar w:fldCharType="separate"/>
            </w:r>
            <w:r>
              <w:rPr>
                <w:noProof/>
                <w:webHidden/>
              </w:rPr>
              <w:t>68</w:t>
            </w:r>
            <w:r>
              <w:rPr>
                <w:noProof/>
                <w:webHidden/>
              </w:rPr>
              <w:fldChar w:fldCharType="end"/>
            </w:r>
          </w:hyperlink>
        </w:p>
        <w:p w:rsidR="00800681" w:rsidRPr="00C57843" w:rsidRDefault="003C4E16">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Default="0003420C" w:rsidP="0083462E">
      <w:pPr>
        <w:pStyle w:val="Nagwek1"/>
        <w:numPr>
          <w:ilvl w:val="0"/>
          <w:numId w:val="0"/>
        </w:numPr>
        <w:ind w:left="567" w:hanging="567"/>
        <w:rPr>
          <w:color w:val="000000" w:themeColor="text1"/>
        </w:rPr>
      </w:pPr>
      <w:bookmarkStart w:id="0" w:name="_Toc31363211"/>
      <w:r w:rsidRPr="00C57843">
        <w:rPr>
          <w:color w:val="000000" w:themeColor="text1"/>
        </w:rPr>
        <w:lastRenderedPageBreak/>
        <w:t>Wstęp</w:t>
      </w:r>
      <w:bookmarkEnd w:id="0"/>
    </w:p>
    <w:p w:rsidR="00520B12" w:rsidRDefault="00860CF0" w:rsidP="005E410B">
      <w:pPr>
        <w:pStyle w:val="Tekstpodstawowy"/>
      </w:pPr>
      <w:r>
        <w:t>W dzisiejszych czasach prawie każdy Polak ma dostęp do In</w:t>
      </w:r>
      <w:r w:rsidR="00520B12">
        <w:t>ternetu i korzysta z jego dóbr, z</w:t>
      </w:r>
      <w:r w:rsidR="001545EA">
        <w:t xml:space="preserve"> każdym rokiem liczba wzrasta. Stał się on nieodłączną </w:t>
      </w:r>
      <w:r w:rsidR="00520B12">
        <w:t>częścią</w:t>
      </w:r>
      <w:r w:rsidR="001545EA">
        <w:t xml:space="preserve"> naszego życia, coraz więcej ludzi decyduje się również na zakup usług i towarów w Internecie. Ludzie przy wyborze takiej formy zakupów kierują się przede wszystkim wygodą, często zdarza się też, że produkty w Internecie są</w:t>
      </w:r>
      <w:r w:rsidR="00520B12">
        <w:t xml:space="preserve"> </w:t>
      </w:r>
      <w:r w:rsidR="001545EA">
        <w:t>dużo tańsze niż te dostępne stacjonarnie. D</w:t>
      </w:r>
      <w:r w:rsidR="00520B12">
        <w:t>odatkowym</w:t>
      </w:r>
      <w:r w:rsidR="001545EA">
        <w:t xml:space="preserve"> atutem jest darmowa dostawa, którą oferuję coraz więcej firm, to jeszcze bardziej zachęca potencjalnego klienta do </w:t>
      </w:r>
      <w:r w:rsidR="00520B12">
        <w:t>skorzystania z usług sklepu online. Sklepy internetowe stały się również źródłem większego dochodu firm, dlatego firmy oferujące tylko usługi stacjonarne muszą liczyć się z mniejszym zyskiem.</w:t>
      </w:r>
    </w:p>
    <w:p w:rsidR="00860CF0" w:rsidRDefault="00542115" w:rsidP="006C07B1">
      <w:pPr>
        <w:pStyle w:val="Tekstpodstawowy"/>
      </w:pPr>
      <w:r>
        <w:t xml:space="preserve">Celem </w:t>
      </w:r>
      <w:r w:rsidR="00763D56">
        <w:t>niniejszej pracy</w:t>
      </w:r>
      <w:r>
        <w:t xml:space="preserve"> jest stworzenie zaawansowanego sklepu internetowego, który </w:t>
      </w:r>
      <w:r w:rsidR="00763D56">
        <w:t xml:space="preserve">posiada przyjazny dla oka wygląd oraz panel administracyjny </w:t>
      </w:r>
      <w:r w:rsidR="00352336">
        <w:t>wspomagający działalność sklepu ze sprzętem komputerowym.</w:t>
      </w:r>
      <w:r w:rsidR="003619B5">
        <w:t xml:space="preserve"> Cele pracy zostały podzielone na trzy punkty. </w:t>
      </w:r>
      <w:r w:rsidR="00AD355B">
        <w:t>Pierwszym z</w:t>
      </w:r>
      <w:r w:rsidR="003619B5">
        <w:t xml:space="preserve"> nich jest</w:t>
      </w:r>
      <w:r w:rsidR="00094AC0">
        <w:t xml:space="preserve"> opracowanie działania sklepu okiem biznesu, czyli wymagane funkcje, które muszą znajdować się w dobrym sklepie. Kolejnym punktem jest zaprojektowanie wyglądu strony internetowej oraz panelu do zarządzania</w:t>
      </w:r>
      <w:r w:rsidR="003619B5">
        <w:t xml:space="preserve"> (</w:t>
      </w:r>
      <w:r w:rsidR="003619B5" w:rsidRPr="003619B5">
        <w:rPr>
          <w:i/>
        </w:rPr>
        <w:t>front-end</w:t>
      </w:r>
      <w:r w:rsidR="003619B5">
        <w:t>). Ostatnim punktem jest zaprogramowanie oraz zabezpieczanie całego sklepu</w:t>
      </w:r>
      <w:r w:rsidR="00F1401B">
        <w:t xml:space="preserve"> (</w:t>
      </w:r>
      <w:proofErr w:type="spellStart"/>
      <w:r w:rsidR="00F1401B" w:rsidRPr="00F1401B">
        <w:rPr>
          <w:i/>
        </w:rPr>
        <w:t>back</w:t>
      </w:r>
      <w:proofErr w:type="spellEnd"/>
      <w:r w:rsidR="00F1401B" w:rsidRPr="00F1401B">
        <w:rPr>
          <w:i/>
        </w:rPr>
        <w:t>-end</w:t>
      </w:r>
      <w:r w:rsidR="00F1401B">
        <w:t>).</w:t>
      </w:r>
    </w:p>
    <w:p w:rsidR="00860CF0" w:rsidRDefault="006C07B1" w:rsidP="008D7137">
      <w:pPr>
        <w:pStyle w:val="Tekstpodstawowy"/>
      </w:pPr>
      <w:r>
        <w:t>Poniższa</w:t>
      </w:r>
      <w:r w:rsidR="00860CF0">
        <w:t xml:space="preserve"> praca składa się z czterech rozdziałów</w:t>
      </w:r>
      <w:r>
        <w:t xml:space="preserve">. Pierwszy rozdział zawiera podstawowe informacje odnośnie sklepów internetowych. Została w nim przedstawiona historia sklepów oraz w jaki sposób sklepy funkcjonują. </w:t>
      </w:r>
      <w:r w:rsidR="000F2799">
        <w:t>Dodatkowo w podrozdziale 1.3 opracowano zapotrzebowanie na system okiem klienta.</w:t>
      </w:r>
    </w:p>
    <w:p w:rsidR="002C689B" w:rsidRDefault="002C689B" w:rsidP="008D7137">
      <w:pPr>
        <w:pStyle w:val="Tekstpodstawowy"/>
      </w:pPr>
      <w:r>
        <w:t>W rozdziale 2 zostały opisane technologie oraz biblioteki, które są potrzebne do zaprogramowania systemu.</w:t>
      </w:r>
      <w:r w:rsidR="00A23E72">
        <w:t xml:space="preserve"> Przedstawione zostały ich główne zalety oraz funkcje, które zadecydowały o wyborze.</w:t>
      </w:r>
    </w:p>
    <w:p w:rsidR="00A23E72" w:rsidRDefault="00A23E72" w:rsidP="008D7137">
      <w:pPr>
        <w:pStyle w:val="Tekstpodstawowy"/>
      </w:pPr>
      <w:r>
        <w:t xml:space="preserve">Rozdział 3 pokazuje </w:t>
      </w:r>
      <w:r w:rsidR="002E7717">
        <w:t>projekt techniczny całego sklepu internetowego. Zawarte są w nim informacje odnośnie wykorzystania języka skryptowego PHP do komunikacji z bazą danych oraz diagram klas przedstawiający strukturę całego systemu.</w:t>
      </w:r>
    </w:p>
    <w:p w:rsidR="002E7717" w:rsidRDefault="00F5360D" w:rsidP="008D7137">
      <w:pPr>
        <w:pStyle w:val="Tekstpodstawowy"/>
      </w:pPr>
      <w:r>
        <w:t>W rozdziale 4</w:t>
      </w:r>
      <w:r w:rsidR="0087616B">
        <w:t xml:space="preserve"> zostało zaprezentowanie działanie strony internetowej od strony klienta i administratora. W tym rozdziale znajduje się dokładny opis działania systemu wraz z zrzutami ekranu.</w:t>
      </w:r>
    </w:p>
    <w:p w:rsidR="00BC6499" w:rsidRDefault="00BC6499" w:rsidP="008D7137">
      <w:pPr>
        <w:pStyle w:val="Tekstpodstawowy"/>
      </w:pPr>
    </w:p>
    <w:p w:rsidR="00BC6499" w:rsidRDefault="00BC6499" w:rsidP="00BC6499">
      <w:pPr>
        <w:pStyle w:val="Tekstpodstawowy"/>
        <w:ind w:firstLine="567"/>
      </w:pPr>
      <w:r>
        <w:lastRenderedPageBreak/>
        <w:t>Autorami poszczególnych rozdziałów poniższej pracy oraz budowy oprogramowania są:</w:t>
      </w:r>
    </w:p>
    <w:p w:rsidR="00BC6499" w:rsidRDefault="00BC6499" w:rsidP="00BC6499">
      <w:pPr>
        <w:pStyle w:val="Tekstpodstawowy"/>
        <w:ind w:firstLine="0"/>
      </w:pPr>
      <w:r>
        <w:t>- Dominik Siwek,</w:t>
      </w:r>
    </w:p>
    <w:p w:rsidR="00BC6499" w:rsidRDefault="00BC6499" w:rsidP="00BC6499">
      <w:pPr>
        <w:pStyle w:val="Tekstpodstawowy"/>
        <w:numPr>
          <w:ilvl w:val="0"/>
          <w:numId w:val="35"/>
        </w:numPr>
      </w:pPr>
      <w:r>
        <w:t>Wstęp do pracy</w:t>
      </w:r>
    </w:p>
    <w:p w:rsidR="00BC6499" w:rsidRDefault="00B87160" w:rsidP="00BC6499">
      <w:pPr>
        <w:pStyle w:val="Tekstpodstawowy"/>
        <w:numPr>
          <w:ilvl w:val="0"/>
          <w:numId w:val="35"/>
        </w:numPr>
      </w:pPr>
      <w:r>
        <w:t>Rozdział 1</w:t>
      </w:r>
      <w:r w:rsidR="00BC6499">
        <w:t xml:space="preserve"> –</w:t>
      </w:r>
      <w:r>
        <w:t xml:space="preserve"> Pomoc w tworzeniu</w:t>
      </w:r>
      <w:r w:rsidR="00BC6499">
        <w:t xml:space="preserve"> diagramów</w:t>
      </w:r>
      <w:r>
        <w:t xml:space="preserve"> stanów</w:t>
      </w:r>
    </w:p>
    <w:p w:rsidR="00BC6499" w:rsidRDefault="00BC6499" w:rsidP="00BC6499">
      <w:pPr>
        <w:pStyle w:val="Tekstpodstawowy"/>
        <w:numPr>
          <w:ilvl w:val="0"/>
          <w:numId w:val="35"/>
        </w:numPr>
      </w:pPr>
      <w:r>
        <w:t xml:space="preserve">Rozdział 2 – </w:t>
      </w:r>
      <w:r w:rsidR="00B87160">
        <w:t>O</w:t>
      </w:r>
      <w:r>
        <w:t>pis języków programowania, technologii oraz bibliotek</w:t>
      </w:r>
    </w:p>
    <w:p w:rsidR="00BC6499" w:rsidRDefault="00BC6499" w:rsidP="00BC6499">
      <w:pPr>
        <w:pStyle w:val="Tekstpodstawowy"/>
        <w:numPr>
          <w:ilvl w:val="0"/>
          <w:numId w:val="35"/>
        </w:numPr>
      </w:pPr>
      <w:r>
        <w:t xml:space="preserve">Rozdział 3 – </w:t>
      </w:r>
      <w:r w:rsidR="00B87160">
        <w:t>O</w:t>
      </w:r>
      <w:r>
        <w:t>pis techniczny systemu i zaprojektowanie bazy danych</w:t>
      </w:r>
    </w:p>
    <w:p w:rsidR="00BC6499" w:rsidRDefault="00BC6499" w:rsidP="00BC6499">
      <w:pPr>
        <w:pStyle w:val="Tekstpodstawowy"/>
        <w:numPr>
          <w:ilvl w:val="0"/>
          <w:numId w:val="35"/>
        </w:numPr>
      </w:pPr>
      <w:r>
        <w:t xml:space="preserve">Rozdział 4 – </w:t>
      </w:r>
      <w:r w:rsidR="00B87160">
        <w:t>O</w:t>
      </w:r>
      <w:r>
        <w:t xml:space="preserve">pis implementacji strony internetowej oraz zaprojektowanie i zaprogramowanie </w:t>
      </w:r>
      <w:bookmarkStart w:id="1" w:name="_GoBack"/>
      <w:bookmarkEnd w:id="1"/>
    </w:p>
    <w:p w:rsidR="00BC6499" w:rsidRDefault="00BC6499" w:rsidP="00BC6499">
      <w:pPr>
        <w:pStyle w:val="Tekstpodstawowy"/>
        <w:ind w:firstLine="0"/>
      </w:pPr>
      <w:r>
        <w:t>- Dawid Kulas,</w:t>
      </w:r>
    </w:p>
    <w:p w:rsidR="00BC6499" w:rsidRDefault="00BC6499" w:rsidP="00BC6499">
      <w:pPr>
        <w:pStyle w:val="Tekstpodstawowy"/>
        <w:numPr>
          <w:ilvl w:val="0"/>
          <w:numId w:val="36"/>
        </w:numPr>
      </w:pPr>
      <w:r>
        <w:t>Rozdział 1 – Opis sklepu okiem biznesu oraz tworzenie diagramów</w:t>
      </w:r>
    </w:p>
    <w:p w:rsidR="00BC6499" w:rsidRDefault="00BC6499" w:rsidP="00BC6499">
      <w:pPr>
        <w:pStyle w:val="Tekstpodstawowy"/>
        <w:numPr>
          <w:ilvl w:val="0"/>
          <w:numId w:val="36"/>
        </w:numPr>
      </w:pPr>
      <w:r>
        <w:t>Rozdział 3 – Pomoc w opisie technicznym systemu oraz pomysły projektowania bazy danych. Stworzenie diagramu klas systemu.</w:t>
      </w:r>
    </w:p>
    <w:p w:rsidR="00BC6499" w:rsidRDefault="00BC6499" w:rsidP="00BC6499">
      <w:pPr>
        <w:pStyle w:val="Tekstpodstawowy"/>
        <w:numPr>
          <w:ilvl w:val="0"/>
          <w:numId w:val="36"/>
        </w:numPr>
      </w:pPr>
      <w:r>
        <w:t xml:space="preserve">Rozdział 4 – </w:t>
      </w:r>
      <w:r w:rsidR="00B87160">
        <w:t>O</w:t>
      </w:r>
      <w:r>
        <w:t>pis implementacji panelu administratora oraz zaprojektowanie i zaprogramowanie</w:t>
      </w:r>
    </w:p>
    <w:p w:rsidR="00BC6499" w:rsidRDefault="00BC6499" w:rsidP="00BC6499">
      <w:pPr>
        <w:pStyle w:val="Tekstpodstawowy"/>
        <w:numPr>
          <w:ilvl w:val="0"/>
          <w:numId w:val="36"/>
        </w:numPr>
      </w:pPr>
      <w:r>
        <w:t>Podsumowanie pracy</w:t>
      </w:r>
    </w:p>
    <w:p w:rsidR="00BC6499" w:rsidRDefault="00BC6499" w:rsidP="00BC6499">
      <w:pPr>
        <w:pStyle w:val="Tekstpodstawowy"/>
        <w:ind w:left="1004" w:firstLine="0"/>
      </w:pPr>
    </w:p>
    <w:p w:rsidR="00BD537B" w:rsidRDefault="00BD537B" w:rsidP="008D7137">
      <w:pPr>
        <w:pStyle w:val="Tekstpodstawowy"/>
      </w:pPr>
    </w:p>
    <w:p w:rsidR="0014077F" w:rsidRDefault="0014077F" w:rsidP="008D7137">
      <w:pPr>
        <w:pStyle w:val="Tekstpodstawowy"/>
      </w:pPr>
    </w:p>
    <w:p w:rsidR="008D7137" w:rsidRPr="008D7137" w:rsidRDefault="005B3C5A" w:rsidP="008D7137">
      <w:pPr>
        <w:pStyle w:val="Tekstpodstawowy"/>
      </w:pPr>
      <w:r>
        <w:t xml:space="preserve"> </w:t>
      </w:r>
    </w:p>
    <w:p w:rsidR="0003420C" w:rsidRPr="00C57843" w:rsidRDefault="00CC71D3" w:rsidP="00984EA2">
      <w:pPr>
        <w:pStyle w:val="Nagwek1"/>
        <w:rPr>
          <w:color w:val="000000" w:themeColor="text1"/>
        </w:rPr>
      </w:pPr>
      <w:bookmarkStart w:id="2" w:name="_Toc31363212"/>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2"/>
    </w:p>
    <w:p w:rsidR="00ED1045" w:rsidRPr="00C57843" w:rsidRDefault="00ED1045" w:rsidP="0082551D">
      <w:pPr>
        <w:pStyle w:val="Nagwek2"/>
      </w:pPr>
      <w:bookmarkStart w:id="3" w:name="_Toc31363213"/>
      <w:r w:rsidRPr="00C57843">
        <w:t>Czym jest sklep internetowy</w:t>
      </w:r>
      <w:r w:rsidR="00C42DDA" w:rsidRPr="00C57843">
        <w:t>?</w:t>
      </w:r>
      <w:bookmarkEnd w:id="3"/>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w:t>
      </w:r>
      <w:proofErr w:type="spellStart"/>
      <w:r w:rsidR="00FC569D" w:rsidRPr="00C57843">
        <w:rPr>
          <w:color w:val="000000" w:themeColor="text1"/>
        </w:rPr>
        <w:t>hiperłącze</w:t>
      </w:r>
      <w:proofErr w:type="spellEnd"/>
      <w:r w:rsidR="00FC569D" w:rsidRPr="00C57843">
        <w:rPr>
          <w:color w:val="000000" w:themeColor="text1"/>
        </w:rPr>
        <w:t xml:space="preserv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Default="008E4A2B" w:rsidP="0082551D">
      <w:pPr>
        <w:pStyle w:val="Nagwek2"/>
      </w:pPr>
      <w:bookmarkStart w:id="4" w:name="_Toc31363214"/>
      <w:r w:rsidRPr="00C57843">
        <w:lastRenderedPageBreak/>
        <w:t>Opis działania sklepu</w:t>
      </w:r>
      <w:bookmarkEnd w:id="4"/>
      <w:r w:rsidRPr="00C57843">
        <w:t xml:space="preserve"> </w:t>
      </w:r>
    </w:p>
    <w:p w:rsidR="00180612" w:rsidRPr="00180612" w:rsidRDefault="00180612" w:rsidP="00180612">
      <w:pPr>
        <w:pStyle w:val="Tekstpodstawowy"/>
      </w:pPr>
      <w:r w:rsidRPr="00180612">
        <w:t>Sklep to miejsce, w którym klienci mogą kupować produkty. Każdy towar ma określoną cenę detaliczną, na którą ma wpływ cena hurtowa i marża detaliczna</w:t>
      </w:r>
      <w:r w:rsidR="004E391F">
        <w:t xml:space="preserve"> [20].</w:t>
      </w:r>
      <w:r w:rsidRPr="00180612">
        <w:t xml:space="preserve"> Produkty zwykle są posegregowane działami. Aby ta działalność mogła działać przez dłuższy czas, trzeba na bieżąco uzupełniać wyprzedane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Default="00ED1045" w:rsidP="0082551D">
      <w:pPr>
        <w:pStyle w:val="Nagwek2"/>
      </w:pPr>
      <w:bookmarkStart w:id="5" w:name="_Toc31363215"/>
      <w:r w:rsidRPr="00C57843">
        <w:t>Zapotrzebowanie na system</w:t>
      </w:r>
      <w:bookmarkEnd w:id="5"/>
    </w:p>
    <w:p w:rsidR="00996CAF" w:rsidRPr="00996CAF" w:rsidRDefault="00345F7B" w:rsidP="00996CAF">
      <w:pPr>
        <w:pStyle w:val="Tekstpodstawowy"/>
      </w:pPr>
      <w:r>
        <w:t xml:space="preserve">Prowadzenie sklepu wiąże się z dużą odpowiedzialnością. </w:t>
      </w:r>
      <w:r w:rsidR="004D0373" w:rsidRPr="004D0373">
        <w:t xml:space="preserve">Towar, który zostanie sprzedany, powinien być na bieżąco odejmowany ze stanów magazynowych, tak by nie doszło do sytuacji wystąpienia braków. Sprzedaż artykułów, których sklep nie ma aktualnie na stanie, może powodować znaczne pogorszenie relacji z klientem. </w:t>
      </w:r>
      <w:r w:rsidR="004D0373">
        <w:t>Sytuacje</w:t>
      </w:r>
      <w:r w:rsidR="004D0373" w:rsidRPr="004D0373">
        <w:t>, gdy zmówienie musi zostać anulowane lub gdy klient musi oczekiwać na nie dłużej, ponieważ towar jest dopiero sprowadzany, bardzo negatywnie wpływają na wizerunek sprzedawcy.</w:t>
      </w:r>
      <w:r w:rsidR="004D0373">
        <w:t xml:space="preserve">[21] </w:t>
      </w:r>
      <w:r>
        <w:t>W sklepach, gdzie pracuje kilku pracowników</w:t>
      </w:r>
      <w:r w:rsidR="00385D2B">
        <w:t>,</w:t>
      </w:r>
      <w:r>
        <w:t xml:space="preserve"> przydatne są też mechanizmy kontrolujące ich obowiązki (np. podliczające ilość obsłużo</w:t>
      </w:r>
      <w:r w:rsidR="001B6EB0">
        <w:t>nych zamówień). Dla właściciela sklepu daje to podstawę do przyznawania premii, a pracownicy mają dodatkową motywację do wykonywania swojej pracy.</w:t>
      </w:r>
      <w:r w:rsidR="004B7EC2">
        <w:t xml:space="preserve"> Wszystko staje się łatwiejsze jeśli wykorzysta się system zarządzający sklepem. Takie oprogramowanie umożliwia też </w:t>
      </w:r>
      <w:r w:rsidR="00DE2E1C">
        <w:t>uruchomienie działalności w</w:t>
      </w:r>
      <w:r w:rsidR="004B7EC2">
        <w:t xml:space="preserve"> sieci internetowej.</w:t>
      </w:r>
    </w:p>
    <w:p w:rsidR="00A95D10" w:rsidRDefault="001513FF" w:rsidP="00E72D9D">
      <w:pPr>
        <w:pStyle w:val="Nagwek3"/>
      </w:pPr>
      <w:bookmarkStart w:id="6" w:name="_Toc31363216"/>
      <w:r w:rsidRPr="00C57843">
        <w:t>Koncepcja strony internetowej</w:t>
      </w:r>
      <w:bookmarkEnd w:id="6"/>
    </w:p>
    <w:p w:rsidR="00DE2E1C" w:rsidRPr="00DE2E1C" w:rsidRDefault="00DE2E1C" w:rsidP="00DE2E1C">
      <w:pPr>
        <w:pStyle w:val="Tekstpodstawowy"/>
      </w:pPr>
      <w:r>
        <w:t xml:space="preserve">Strona internetowa sklepu, czyli to co widzi klient, będzie łatwa i szybka w obsłudze. W górnej części będzie znajdowało się logo sklepu wraz z wyszukiwarką produktów i </w:t>
      </w:r>
      <w:r w:rsidR="00F30E27">
        <w:t>przyciskiem logowania. Poniżej zostanie umiejscowiony pasek z kategoriami i podkategoriami produktów. Kliknięcie dan</w:t>
      </w:r>
      <w:r w:rsidR="00385D2B">
        <w:t>ego</w:t>
      </w:r>
      <w:r w:rsidR="00F30E27">
        <w:t xml:space="preserve"> produkt</w:t>
      </w:r>
      <w:r w:rsidR="00385D2B">
        <w:t>u</w:t>
      </w:r>
      <w:r w:rsidR="00F30E27">
        <w:t xml:space="preserve"> wyświetli jego szczegółowy opis wraz z komentarzami i ocenami innych klientów. Dodanie produktu do koszyka przeniesie użytkownika do składania zamówienia</w:t>
      </w:r>
      <w:r w:rsidR="00FD5197">
        <w:t>,</w:t>
      </w:r>
      <w:r w:rsidR="00F30E27">
        <w:t xml:space="preserve"> gdzie będzie musiał podać swoje dane adresowe oraz wybrać sposób dostarczenia towaru. Strona pozwoli złożyć zamówienie tylko zalogowanym użytkownikom. </w:t>
      </w:r>
      <w:r w:rsidR="00F34860">
        <w:t xml:space="preserve">Zalogowany użytkownik zamiast przycisku logowania zobaczy odnośnik do panelu zarządzania swoim profilem. W tym miejscu klient będzie miał podgląd na stan </w:t>
      </w:r>
      <w:r w:rsidR="00F34860">
        <w:lastRenderedPageBreak/>
        <w:t>swoich zamówień, możliwość zgłoszenia zwrotu lub reklamacji oraz wysłania zapytania bezpośrednio do pracownika sklepu.</w:t>
      </w:r>
    </w:p>
    <w:p w:rsidR="00CC71D3" w:rsidRDefault="001513FF" w:rsidP="00E72D9D">
      <w:pPr>
        <w:pStyle w:val="Nagwek3"/>
      </w:pPr>
      <w:bookmarkStart w:id="7" w:name="_Toc31363217"/>
      <w:r w:rsidRPr="00C57843">
        <w:t>Koncepcja panelu obsługi system</w:t>
      </w:r>
      <w:r w:rsidR="000611C4">
        <w:t>u</w:t>
      </w:r>
      <w:bookmarkEnd w:id="7"/>
    </w:p>
    <w:p w:rsidR="00835676" w:rsidRDefault="00F34860" w:rsidP="00F34860">
      <w:pPr>
        <w:pStyle w:val="Tekstpodstawowy"/>
      </w:pPr>
      <w:r>
        <w:t>Panel obsługi systemu, czyli panel administratora, będzie monitorował zasoby sklepu i je przedstawiał właścicielowi oraz pracownikom.</w:t>
      </w:r>
      <w:r w:rsidR="00D857C6">
        <w:t xml:space="preserve"> W górnej części panelu znajdą się wyszukiwarki produktów, zamówień oraz klientów. Po lewej stronie będzie pasek nawigacyjny umożliwiający szybkie przejście do wybranej funkcji panelu</w:t>
      </w:r>
      <w:r w:rsidR="00835676">
        <w:t>:</w:t>
      </w:r>
    </w:p>
    <w:p w:rsidR="00835676" w:rsidRDefault="00835676" w:rsidP="00835676">
      <w:pPr>
        <w:pStyle w:val="Listapunktowana2"/>
      </w:pPr>
      <w:r>
        <w:t>Obsługa zamówień, zwrotów, reklamacji i płatności</w:t>
      </w:r>
    </w:p>
    <w:p w:rsidR="00835676" w:rsidRDefault="00835676" w:rsidP="00835676">
      <w:pPr>
        <w:pStyle w:val="Listapunktowana2"/>
      </w:pPr>
      <w:r>
        <w:t>Zarządzanie klientami, pracownikami dostawcami i produktami</w:t>
      </w:r>
    </w:p>
    <w:p w:rsidR="00835676" w:rsidRDefault="00835676" w:rsidP="00835676">
      <w:pPr>
        <w:pStyle w:val="Listapunktowana2"/>
      </w:pPr>
      <w:r>
        <w:t>Tworzenie dostaw</w:t>
      </w:r>
    </w:p>
    <w:p w:rsidR="00835676" w:rsidRDefault="00835676" w:rsidP="00835676">
      <w:pPr>
        <w:pStyle w:val="Listapunktowana2"/>
      </w:pPr>
      <w:r>
        <w:t>Kody rabatowe</w:t>
      </w:r>
    </w:p>
    <w:p w:rsidR="00F34860" w:rsidRPr="00F34860" w:rsidRDefault="007058C0" w:rsidP="00835676">
      <w:pPr>
        <w:pStyle w:val="Tekstpodstawowy"/>
        <w:ind w:firstLine="0"/>
      </w:pPr>
      <w:r>
        <w:t>W zależności od uprawnień zalogowanego użytkownika pasek ten będzie się zmieniał (administrator będzie miał wszystkie opcje, pracownik tylko część, a księgowość tylko obsługę płatności).</w:t>
      </w:r>
      <w:r w:rsidR="00D857C6">
        <w:t xml:space="preserve"> </w:t>
      </w:r>
      <w:r>
        <w:t>Na stronie startowej znajdzie się wykres przedstawiający ilość zamówień z ostatnich 30 dni, szybką nawigację do ostatnich 10 zamówień oraz krótkie statystyki produktów</w:t>
      </w:r>
      <w:r w:rsidR="00B55E9E">
        <w:t xml:space="preserve"> (ostatnio dodane, ostatnio ocenione, najczęściej oglądane i wymagające dostawy).</w:t>
      </w:r>
    </w:p>
    <w:p w:rsidR="0032729C" w:rsidRPr="00C57843" w:rsidRDefault="00CC71D3" w:rsidP="00E72D9D">
      <w:pPr>
        <w:pStyle w:val="Nagwek3"/>
      </w:pPr>
      <w:bookmarkStart w:id="8" w:name="_Toc31363218"/>
      <w:r w:rsidRPr="00C57843">
        <w:t>Architektura systemu</w:t>
      </w:r>
      <w:bookmarkEnd w:id="8"/>
    </w:p>
    <w:p w:rsidR="0032729C" w:rsidRDefault="008A5F85" w:rsidP="0032729C">
      <w:pPr>
        <w:pStyle w:val="Tekstpodstawowy"/>
        <w:rPr>
          <w:color w:val="000000" w:themeColor="text1"/>
        </w:rPr>
      </w:pPr>
      <w:r>
        <w:rPr>
          <w:color w:val="000000" w:themeColor="text1"/>
        </w:rPr>
        <w:t>Poszczególne elementy strony internetowej i panelu administracyjnego będą ze sobą powiązane</w:t>
      </w:r>
      <w:r w:rsidR="00AA55B4">
        <w:rPr>
          <w:color w:val="000000" w:themeColor="text1"/>
        </w:rPr>
        <w:t>. Przykładowo z</w:t>
      </w:r>
      <w:r>
        <w:rPr>
          <w:color w:val="000000" w:themeColor="text1"/>
        </w:rPr>
        <w:t xml:space="preserve">łożenie zamówienia automatycznie zmniejszy ilość </w:t>
      </w:r>
      <w:r w:rsidR="00741FB2">
        <w:rPr>
          <w:color w:val="000000" w:themeColor="text1"/>
        </w:rPr>
        <w:t xml:space="preserve">danego produktu w magazynie, a w panelu administratora pojawi się informacja o nowym zamówieniu. </w:t>
      </w:r>
      <w:r w:rsidR="00836643">
        <w:rPr>
          <w:color w:val="000000" w:themeColor="text1"/>
        </w:rPr>
        <w:t>Powiązania są tak zaprojektowane</w:t>
      </w:r>
      <w:r w:rsidR="00FD5197">
        <w:rPr>
          <w:color w:val="000000" w:themeColor="text1"/>
        </w:rPr>
        <w:t>,</w:t>
      </w:r>
      <w:r w:rsidR="00836643">
        <w:rPr>
          <w:color w:val="000000" w:themeColor="text1"/>
        </w:rPr>
        <w:t xml:space="preserve"> aby uniknąć duplikowania danych np. dane produktu z zamówienia takie jak opis, nazwa, producent zostaną pobrane bezpośrednio z klasy produkt. Diagram wszystkich powiązań znajduje się na rys. 1.1.</w:t>
      </w:r>
    </w:p>
    <w:p w:rsidR="006111DB" w:rsidRDefault="00836643" w:rsidP="006111DB">
      <w:pPr>
        <w:pStyle w:val="Rysunek"/>
      </w:pPr>
      <w:r>
        <w:rPr>
          <w:noProof/>
          <w:lang w:eastAsia="pl-PL"/>
        </w:rPr>
        <w:lastRenderedPageBreak/>
        <w:drawing>
          <wp:inline distT="0" distB="0" distL="0" distR="0" wp14:anchorId="6CBAADE3" wp14:editId="50ADBE46">
            <wp:extent cx="5760085" cy="333438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diagram_klas.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6111DB" w:rsidRDefault="006111DB" w:rsidP="006111DB">
      <w:pPr>
        <w:pStyle w:val="Legenda"/>
        <w:jc w:val="center"/>
      </w:pPr>
      <w:bookmarkStart w:id="9" w:name="_Toc31361596"/>
      <w:r>
        <w:t xml:space="preserve">Rys. </w:t>
      </w:r>
      <w:r w:rsidR="007E176F">
        <w:fldChar w:fldCharType="begin"/>
      </w:r>
      <w:r w:rsidR="007E176F">
        <w:instrText xml:space="preserve"> STYLEREF 1 \s </w:instrText>
      </w:r>
      <w:r w:rsidR="007E176F">
        <w:fldChar w:fldCharType="separate"/>
      </w:r>
      <w:r w:rsidR="007E176F">
        <w:rPr>
          <w:noProof/>
        </w:rPr>
        <w:t>1</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w:t>
      </w:r>
      <w:r w:rsidR="007E176F">
        <w:fldChar w:fldCharType="end"/>
      </w:r>
      <w:r>
        <w:t xml:space="preserve"> </w:t>
      </w:r>
      <w:r w:rsidRPr="006111DB">
        <w:rPr>
          <w:b w:val="0"/>
        </w:rPr>
        <w:t>Analityczny diagram klas</w:t>
      </w:r>
      <w:bookmarkEnd w:id="9"/>
    </w:p>
    <w:p w:rsidR="00AC5D83" w:rsidRDefault="00AF0FA3" w:rsidP="00AC5D83">
      <w:pPr>
        <w:pStyle w:val="Tekstpodstawowy"/>
      </w:pPr>
      <w:r>
        <w:t xml:space="preserve">Niektóre z tych klas mają różne stany w których mogą przebywać. Stany te </w:t>
      </w:r>
      <w:r w:rsidR="001A2789">
        <w:t>informują system</w:t>
      </w:r>
      <w:r>
        <w:t xml:space="preserve"> </w:t>
      </w:r>
      <w:r w:rsidR="001A2789">
        <w:t>na jakim etapie znajduje się</w:t>
      </w:r>
      <w:r>
        <w:t xml:space="preserve"> zamówienie, zwrot, reklamacja lub dostawa.</w:t>
      </w:r>
    </w:p>
    <w:p w:rsidR="00AF0FA3" w:rsidRDefault="00AF0FA3" w:rsidP="00AC5D83">
      <w:pPr>
        <w:pStyle w:val="Tekstpodstawowy"/>
      </w:pPr>
      <w:r>
        <w:t>Nowe zamówienie automatycznie prze</w:t>
      </w:r>
      <w:r w:rsidR="00E17B4B">
        <w:t>jdzie</w:t>
      </w:r>
      <w:r>
        <w:t xml:space="preserve"> w stan </w:t>
      </w:r>
      <w:r w:rsidRPr="00AF0FA3">
        <w:rPr>
          <w:i/>
        </w:rPr>
        <w:t>W trakcie realizacji</w:t>
      </w:r>
      <w:r>
        <w:t>. Następnie system będzie czekał 7 dni na potwierdzenie płatności przez administratora</w:t>
      </w:r>
      <w:r w:rsidR="00996FE5">
        <w:t xml:space="preserve"> </w:t>
      </w:r>
      <w:r w:rsidR="001A2789">
        <w:t>(właściciela)</w:t>
      </w:r>
      <w:r>
        <w:t xml:space="preserve"> lub księgowego. Jeśli zamówienie nie zostanie opłacone w tym czasie, jego stan zmieni się na </w:t>
      </w:r>
      <w:r w:rsidR="005E4704" w:rsidRPr="005E4704">
        <w:rPr>
          <w:i/>
        </w:rPr>
        <w:t>Zamówienie anulowane</w:t>
      </w:r>
      <w:r w:rsidR="005E4704">
        <w:t>. W przeciwnym wypadku</w:t>
      </w:r>
      <w:r w:rsidR="001A2789">
        <w:t>, po zapakowaniu paczki</w:t>
      </w:r>
      <w:r w:rsidR="005E4704">
        <w:t xml:space="preserve"> </w:t>
      </w:r>
      <w:r w:rsidR="005E3073">
        <w:t xml:space="preserve">przejdzie w stan </w:t>
      </w:r>
      <w:r w:rsidR="005E3073" w:rsidRPr="005E3073">
        <w:rPr>
          <w:i/>
        </w:rPr>
        <w:t>Gotowe do</w:t>
      </w:r>
      <w:r w:rsidR="005E3073">
        <w:rPr>
          <w:i/>
        </w:rPr>
        <w:t xml:space="preserve"> wysłania</w:t>
      </w:r>
      <w:r w:rsidR="005E3073">
        <w:t>.</w:t>
      </w:r>
      <w:r w:rsidR="001A2789">
        <w:t xml:space="preserve"> Następnie </w:t>
      </w:r>
      <w:r w:rsidR="001A2789" w:rsidRPr="001A2789">
        <w:rPr>
          <w:i/>
        </w:rPr>
        <w:t>Przekazane kurierowi</w:t>
      </w:r>
      <w:r w:rsidR="001A2789">
        <w:t xml:space="preserve"> i finalne </w:t>
      </w:r>
      <w:r w:rsidR="001A2789" w:rsidRPr="001A2789">
        <w:rPr>
          <w:i/>
        </w:rPr>
        <w:t>Zrealizowano</w:t>
      </w:r>
      <w:r w:rsidR="001A2789">
        <w:t>. Zamówienia</w:t>
      </w:r>
      <w:r w:rsidR="00996FE5">
        <w:t>,</w:t>
      </w:r>
      <w:r w:rsidR="001A2789">
        <w:t xml:space="preserve"> z których produkty są reklamowane lub zwracane</w:t>
      </w:r>
      <w:r w:rsidR="00996FE5">
        <w:t>,</w:t>
      </w:r>
      <w:r w:rsidR="001A2789">
        <w:t xml:space="preserve"> przechodzą odpowiednio w stan </w:t>
      </w:r>
      <w:r w:rsidR="001A2789" w:rsidRPr="001A2789">
        <w:rPr>
          <w:i/>
        </w:rPr>
        <w:t>W trakcie reklamacji</w:t>
      </w:r>
      <w:r w:rsidR="001A2789">
        <w:t xml:space="preserve"> lub </w:t>
      </w:r>
      <w:r w:rsidR="001A2789" w:rsidRPr="001A2789">
        <w:rPr>
          <w:i/>
        </w:rPr>
        <w:t>W trakcie zwrotu</w:t>
      </w:r>
      <w:r w:rsidR="001A2789">
        <w:t>. Pełny diagram stanów dla klasy zamówienie znajduje się na rys. 1.2.</w:t>
      </w:r>
    </w:p>
    <w:p w:rsidR="006111DB" w:rsidRDefault="00721D8F" w:rsidP="006111DB">
      <w:pPr>
        <w:pStyle w:val="Rysunek"/>
      </w:pPr>
      <w:r>
        <w:object w:dxaOrig="11430" w:dyaOrig="6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67pt" o:ole="">
            <v:imagedata r:id="rId14" o:title=""/>
          </v:shape>
          <o:OLEObject Type="Embed" ProgID="Visio.Drawing.15" ShapeID="_x0000_i1025" DrawAspect="Content" ObjectID="_1641977227" r:id="rId15"/>
        </w:object>
      </w:r>
    </w:p>
    <w:p w:rsidR="006111DB" w:rsidRDefault="006111DB" w:rsidP="006111DB">
      <w:pPr>
        <w:pStyle w:val="Legenda"/>
        <w:jc w:val="center"/>
      </w:pPr>
      <w:bookmarkStart w:id="10" w:name="_Toc31361597"/>
      <w:r>
        <w:t xml:space="preserve">Rys. </w:t>
      </w:r>
      <w:r w:rsidR="007E176F">
        <w:fldChar w:fldCharType="begin"/>
      </w:r>
      <w:r w:rsidR="007E176F">
        <w:instrText xml:space="preserve"> STYLEREF 1 \s </w:instrText>
      </w:r>
      <w:r w:rsidR="007E176F">
        <w:fldChar w:fldCharType="separate"/>
      </w:r>
      <w:r w:rsidR="007E176F">
        <w:rPr>
          <w:noProof/>
        </w:rPr>
        <w:t>1</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w:t>
      </w:r>
      <w:r w:rsidR="007E176F">
        <w:fldChar w:fldCharType="end"/>
      </w:r>
      <w:r>
        <w:t xml:space="preserve"> </w:t>
      </w:r>
      <w:r w:rsidRPr="006111DB">
        <w:rPr>
          <w:b w:val="0"/>
        </w:rPr>
        <w:t>Diagram stanów klasy zamówienie</w:t>
      </w:r>
      <w:bookmarkEnd w:id="10"/>
    </w:p>
    <w:p w:rsidR="001A2789" w:rsidRDefault="00E17B4B" w:rsidP="001A2789">
      <w:pPr>
        <w:pStyle w:val="Tekstpodstawowy"/>
      </w:pPr>
      <w:r>
        <w:t xml:space="preserve">Nowa reklamacja ma stan </w:t>
      </w:r>
      <w:r w:rsidRPr="00E17B4B">
        <w:rPr>
          <w:i/>
        </w:rPr>
        <w:t>Oczekiwanie na produkt</w:t>
      </w:r>
      <w:r>
        <w:t xml:space="preserve">. Po dostarczeniu sprzętu przejdzie w stan </w:t>
      </w:r>
      <w:r w:rsidRPr="00392A19">
        <w:rPr>
          <w:i/>
        </w:rPr>
        <w:t>W trakcie realizacji</w:t>
      </w:r>
      <w:r>
        <w:t xml:space="preserve">. Jeśli reklamacja zostanie zaakceptowana zmieni stan na </w:t>
      </w:r>
      <w:r w:rsidRPr="00E17B4B">
        <w:rPr>
          <w:i/>
        </w:rPr>
        <w:t>Zrealizowana</w:t>
      </w:r>
      <w:r>
        <w:t xml:space="preserve">. Odrzucone reklamacje mają stan </w:t>
      </w:r>
      <w:r w:rsidRPr="00E17B4B">
        <w:rPr>
          <w:i/>
        </w:rPr>
        <w:t>Anulowano</w:t>
      </w:r>
      <w:r>
        <w:t>. Pełny diagram stanów dla klasy reklamacja znajduje się na rys. 1.3.</w:t>
      </w:r>
    </w:p>
    <w:p w:rsidR="006111DB" w:rsidRDefault="00721D8F" w:rsidP="006111DB">
      <w:pPr>
        <w:pStyle w:val="Rysunek"/>
      </w:pPr>
      <w:r>
        <w:object w:dxaOrig="11191" w:dyaOrig="4606">
          <v:shape id="_x0000_i1026" type="#_x0000_t75" style="width:453pt;height:186.75pt" o:ole="">
            <v:imagedata r:id="rId16" o:title=""/>
          </v:shape>
          <o:OLEObject Type="Embed" ProgID="Visio.Drawing.15" ShapeID="_x0000_i1026" DrawAspect="Content" ObjectID="_1641977228" r:id="rId17"/>
        </w:object>
      </w:r>
    </w:p>
    <w:p w:rsidR="00E17B4B" w:rsidRDefault="006111DB" w:rsidP="006111DB">
      <w:pPr>
        <w:pStyle w:val="Legenda"/>
        <w:jc w:val="center"/>
      </w:pPr>
      <w:bookmarkStart w:id="11" w:name="_Toc31361598"/>
      <w:r>
        <w:t xml:space="preserve">Rys. </w:t>
      </w:r>
      <w:r w:rsidR="007E176F">
        <w:fldChar w:fldCharType="begin"/>
      </w:r>
      <w:r w:rsidR="007E176F">
        <w:instrText xml:space="preserve"> STYLEREF 1 \s </w:instrText>
      </w:r>
      <w:r w:rsidR="007E176F">
        <w:fldChar w:fldCharType="separate"/>
      </w:r>
      <w:r w:rsidR="007E176F">
        <w:rPr>
          <w:noProof/>
        </w:rPr>
        <w:t>1</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w:t>
      </w:r>
      <w:r w:rsidR="007E176F">
        <w:fldChar w:fldCharType="end"/>
      </w:r>
      <w:r>
        <w:t xml:space="preserve"> </w:t>
      </w:r>
      <w:r w:rsidRPr="006111DB">
        <w:rPr>
          <w:b w:val="0"/>
        </w:rPr>
        <w:t>Diagram stanów klasy reklamacja</w:t>
      </w:r>
      <w:bookmarkEnd w:id="11"/>
    </w:p>
    <w:p w:rsidR="00E17B4B" w:rsidRDefault="00392A19" w:rsidP="00E17B4B">
      <w:pPr>
        <w:pStyle w:val="Tekstpodstawowy"/>
      </w:pPr>
      <w:r>
        <w:t xml:space="preserve">Zwrot ma stany podobne do reklamacji. Początkowo znajduje się w stanie Oczekiwanie na produkt. Następnie, po dostarczeniu sprzętu przechodzi w </w:t>
      </w:r>
      <w:proofErr w:type="spellStart"/>
      <w:r w:rsidRPr="00392A19">
        <w:rPr>
          <w:i/>
        </w:rPr>
        <w:t>W</w:t>
      </w:r>
      <w:proofErr w:type="spellEnd"/>
      <w:r w:rsidRPr="00392A19">
        <w:rPr>
          <w:i/>
        </w:rPr>
        <w:t xml:space="preserve"> trakcie realizacji</w:t>
      </w:r>
      <w:r>
        <w:t>. Jeśli sprzęt nie zostanie dostarczony w ciągu 14 dni od zgłoszenia lub zwrot zostanie odrzucony</w:t>
      </w:r>
      <w:r w:rsidR="00996FE5">
        <w:t>,</w:t>
      </w:r>
      <w:r>
        <w:t xml:space="preserve"> stan zmieni się na </w:t>
      </w:r>
      <w:r w:rsidRPr="00392A19">
        <w:rPr>
          <w:i/>
        </w:rPr>
        <w:t>Anulowano</w:t>
      </w:r>
      <w:r>
        <w:t xml:space="preserve">. Akceptacja zwrotu oznacza stan </w:t>
      </w:r>
      <w:r w:rsidRPr="00392A19">
        <w:rPr>
          <w:i/>
        </w:rPr>
        <w:t>Zrealizowano</w:t>
      </w:r>
      <w:r>
        <w:t>. Pełny diagram stanów dla klasy zwrot znajduje się na rys. 1.4.</w:t>
      </w:r>
    </w:p>
    <w:p w:rsidR="006111DB" w:rsidRDefault="00721D8F" w:rsidP="006111DB">
      <w:pPr>
        <w:pStyle w:val="Rysunek"/>
      </w:pPr>
      <w:r>
        <w:object w:dxaOrig="11191" w:dyaOrig="3900">
          <v:shape id="_x0000_i1027" type="#_x0000_t75" style="width:453pt;height:157.5pt" o:ole="">
            <v:imagedata r:id="rId18" o:title=""/>
          </v:shape>
          <o:OLEObject Type="Embed" ProgID="Visio.Drawing.15" ShapeID="_x0000_i1027" DrawAspect="Content" ObjectID="_1641977229" r:id="rId19"/>
        </w:object>
      </w:r>
    </w:p>
    <w:p w:rsidR="00392A19" w:rsidRDefault="006111DB" w:rsidP="006111DB">
      <w:pPr>
        <w:pStyle w:val="Legenda"/>
        <w:jc w:val="center"/>
      </w:pPr>
      <w:bookmarkStart w:id="12" w:name="_Toc31361599"/>
      <w:r>
        <w:t xml:space="preserve">Rys. </w:t>
      </w:r>
      <w:r w:rsidR="007E176F">
        <w:fldChar w:fldCharType="begin"/>
      </w:r>
      <w:r w:rsidR="007E176F">
        <w:instrText xml:space="preserve"> STYLEREF 1 \s </w:instrText>
      </w:r>
      <w:r w:rsidR="007E176F">
        <w:fldChar w:fldCharType="separate"/>
      </w:r>
      <w:r w:rsidR="007E176F">
        <w:rPr>
          <w:noProof/>
        </w:rPr>
        <w:t>1</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w:t>
      </w:r>
      <w:r w:rsidR="007E176F">
        <w:fldChar w:fldCharType="end"/>
      </w:r>
      <w:r>
        <w:t xml:space="preserve"> </w:t>
      </w:r>
      <w:r w:rsidRPr="006111DB">
        <w:rPr>
          <w:b w:val="0"/>
        </w:rPr>
        <w:t>Diagram stanów klasy zwrot</w:t>
      </w:r>
      <w:bookmarkEnd w:id="12"/>
    </w:p>
    <w:p w:rsidR="00392A19" w:rsidRDefault="006072E6" w:rsidP="00392A19">
      <w:pPr>
        <w:pStyle w:val="Tekstpodstawowy"/>
      </w:pPr>
      <w:r>
        <w:t xml:space="preserve">Nowa dostawa ma stan </w:t>
      </w:r>
      <w:r w:rsidRPr="006072E6">
        <w:rPr>
          <w:i/>
        </w:rPr>
        <w:t>Oczekiwanie na towary</w:t>
      </w:r>
      <w:r>
        <w:t>. Jeżeli dostawa się powiedzie</w:t>
      </w:r>
      <w:r w:rsidR="00996FE5">
        <w:t>,</w:t>
      </w:r>
      <w:r>
        <w:t xml:space="preserve"> jej stan zmienia się na </w:t>
      </w:r>
      <w:r w:rsidRPr="006072E6">
        <w:rPr>
          <w:i/>
        </w:rPr>
        <w:t>Towary dostarczone</w:t>
      </w:r>
      <w:r>
        <w:t>. Dostawa</w:t>
      </w:r>
      <w:r w:rsidR="00996FE5">
        <w:t>,</w:t>
      </w:r>
      <w:r>
        <w:t xml:space="preserve"> która nie doszła do skutku ma stan </w:t>
      </w:r>
      <w:r w:rsidRPr="006072E6">
        <w:rPr>
          <w:i/>
        </w:rPr>
        <w:t>Dostawa anulowana</w:t>
      </w:r>
      <w:r>
        <w:t>. Diagram stanów klasy dostawa zaprezentowano na rys. 1.5.</w:t>
      </w:r>
    </w:p>
    <w:p w:rsidR="006111DB" w:rsidRDefault="00F20891" w:rsidP="006111DB">
      <w:pPr>
        <w:pStyle w:val="Rysunek"/>
      </w:pPr>
      <w:r>
        <w:object w:dxaOrig="7891" w:dyaOrig="2671">
          <v:shape id="_x0000_i1028" type="#_x0000_t75" style="width:394.5pt;height:134.25pt" o:ole="">
            <v:imagedata r:id="rId20" o:title=""/>
          </v:shape>
          <o:OLEObject Type="Embed" ProgID="Visio.Drawing.15" ShapeID="_x0000_i1028" DrawAspect="Content" ObjectID="_1641977230" r:id="rId21"/>
        </w:object>
      </w:r>
    </w:p>
    <w:p w:rsidR="006072E6" w:rsidRDefault="006111DB" w:rsidP="006111DB">
      <w:pPr>
        <w:pStyle w:val="Legenda"/>
        <w:jc w:val="center"/>
      </w:pPr>
      <w:bookmarkStart w:id="13" w:name="_Toc31361600"/>
      <w:r>
        <w:t xml:space="preserve">Rys. </w:t>
      </w:r>
      <w:r w:rsidR="007E176F">
        <w:fldChar w:fldCharType="begin"/>
      </w:r>
      <w:r w:rsidR="007E176F">
        <w:instrText xml:space="preserve"> STYLEREF 1 \s </w:instrText>
      </w:r>
      <w:r w:rsidR="007E176F">
        <w:fldChar w:fldCharType="separate"/>
      </w:r>
      <w:r w:rsidR="007E176F">
        <w:rPr>
          <w:noProof/>
        </w:rPr>
        <w:t>1</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w:t>
      </w:r>
      <w:r w:rsidR="007E176F">
        <w:fldChar w:fldCharType="end"/>
      </w:r>
      <w:r>
        <w:t xml:space="preserve"> </w:t>
      </w:r>
      <w:r w:rsidRPr="006111DB">
        <w:rPr>
          <w:b w:val="0"/>
        </w:rPr>
        <w:t>Diagram stanów klasy dostawa</w:t>
      </w:r>
      <w:bookmarkEnd w:id="13"/>
    </w:p>
    <w:p w:rsidR="00984EA2" w:rsidRPr="00C57843" w:rsidRDefault="00125C5F" w:rsidP="00984EA2">
      <w:pPr>
        <w:pStyle w:val="Nagwek1"/>
        <w:rPr>
          <w:color w:val="000000" w:themeColor="text1"/>
        </w:rPr>
      </w:pPr>
      <w:bookmarkStart w:id="14" w:name="_Toc31363219"/>
      <w:r w:rsidRPr="00C57843">
        <w:rPr>
          <w:color w:val="000000" w:themeColor="text1"/>
        </w:rPr>
        <w:lastRenderedPageBreak/>
        <w:t xml:space="preserve">Wykorzystane </w:t>
      </w:r>
      <w:r w:rsidR="00126423" w:rsidRPr="00C57843">
        <w:rPr>
          <w:color w:val="000000" w:themeColor="text1"/>
        </w:rPr>
        <w:t xml:space="preserve">języki, </w:t>
      </w:r>
      <w:r w:rsidRPr="00C57843">
        <w:rPr>
          <w:color w:val="000000" w:themeColor="text1"/>
        </w:rPr>
        <w:t xml:space="preserve">biblioteki </w:t>
      </w:r>
      <w:r w:rsidR="00126423" w:rsidRPr="00C57843">
        <w:rPr>
          <w:color w:val="000000" w:themeColor="text1"/>
        </w:rPr>
        <w:t>oraz</w:t>
      </w:r>
      <w:r w:rsidRPr="00C57843">
        <w:rPr>
          <w:color w:val="000000" w:themeColor="text1"/>
        </w:rPr>
        <w:t xml:space="preserve"> technologie</w:t>
      </w:r>
      <w:bookmarkEnd w:id="14"/>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15" w:name="_Toc31363220"/>
      <w:r w:rsidRPr="00C57843">
        <w:t>XAMPP</w:t>
      </w:r>
      <w:bookmarkEnd w:id="15"/>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16" w:name="_Toc31363221"/>
      <w:r>
        <w:t xml:space="preserve">Serwer </w:t>
      </w:r>
      <w:r w:rsidR="00390A64" w:rsidRPr="00C57843">
        <w:t>Apache</w:t>
      </w:r>
      <w:bookmarkEnd w:id="16"/>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w:t>
      </w:r>
      <w:r w:rsidR="00DB35BA">
        <w:t>e</w:t>
      </w:r>
      <w:r w:rsidR="0038116D">
        <w:t xml:space="preserve">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7" w:name="_Toc31363222"/>
      <w:r>
        <w:t xml:space="preserve">Baza danych </w:t>
      </w:r>
      <w:r w:rsidR="00390A64" w:rsidRPr="00C57843">
        <w:t>MySQL</w:t>
      </w:r>
      <w:bookmarkEnd w:id="17"/>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w:t>
      </w:r>
      <w:r w:rsidR="00775C23">
        <w:t xml:space="preserve">W kolejnych latach pojawiały się nowe wersje rozszerzone m.in. o </w:t>
      </w:r>
      <w:r w:rsidR="007A39DF">
        <w:t>zapytania rekurencyjne, wyzwalacze, dopasowanie wyrażeń regularnych oraz niektóre opcje obiektowe</w:t>
      </w:r>
      <w:r w:rsidR="00775C23">
        <w:t>, a także dodatkowe funkcje związane</w:t>
      </w:r>
      <w:r w:rsidR="007A39DF">
        <w:t xml:space="preserve"> z XML.[</w:t>
      </w:r>
      <w:r w:rsidR="00BC3B89">
        <w:t>6</w:t>
      </w:r>
      <w:r w:rsidR="007A39DF">
        <w:t xml:space="preserve">] </w:t>
      </w:r>
      <w:r w:rsidR="00775C23">
        <w:t>Aktualna wersja pochodzi z 2016 roku i nosi oznaczenie</w:t>
      </w:r>
      <w:r w:rsidR="007A39DF">
        <w:t xml:space="preserve">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8" w:name="_Toc31363223"/>
      <w:r>
        <w:rPr>
          <w:shd w:val="clear" w:color="auto" w:fill="FFFFFF"/>
        </w:rPr>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8"/>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82551D">
      <w:pPr>
        <w:pStyle w:val="Nagwek2"/>
      </w:pPr>
      <w:bookmarkStart w:id="19" w:name="_Toc31363224"/>
      <w:r w:rsidRPr="00C57843">
        <w:t>Bootstrap</w:t>
      </w:r>
      <w:bookmarkEnd w:id="19"/>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lastRenderedPageBreak/>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20" w:name="_Toc31363225"/>
      <w:r>
        <w:t xml:space="preserve">Język </w:t>
      </w:r>
      <w:r w:rsidR="00BA6B5F" w:rsidRPr="00C57843">
        <w:t>JavaScript</w:t>
      </w:r>
      <w:bookmarkEnd w:id="20"/>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w:t>
      </w:r>
      <w:proofErr w:type="spellStart"/>
      <w:r w:rsidR="00210B79">
        <w:t>Navigator</w:t>
      </w:r>
      <w:proofErr w:type="spellEnd"/>
      <w:r w:rsidR="00210B79">
        <w:t xml:space="preserve">.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21" w:name="_Toc31363226"/>
      <w:r>
        <w:t>Język skryptowy PHP</w:t>
      </w:r>
      <w:bookmarkEnd w:id="21"/>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lastRenderedPageBreak/>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22" w:name="_Toc31363227"/>
      <w:r w:rsidRPr="00C57843">
        <w:t>TCPDF</w:t>
      </w:r>
      <w:bookmarkEnd w:id="22"/>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lastRenderedPageBreak/>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23" w:name="_Toc31363228"/>
      <w:proofErr w:type="spellStart"/>
      <w:r>
        <w:t>PHPMailer</w:t>
      </w:r>
      <w:bookmarkEnd w:id="23"/>
      <w:proofErr w:type="spellEnd"/>
    </w:p>
    <w:p w:rsidR="00AC7C75" w:rsidRDefault="003A53A9" w:rsidP="003A53A9">
      <w:pPr>
        <w:pStyle w:val="Tekstpodstawowy"/>
      </w:pPr>
      <w:proofErr w:type="spellStart"/>
      <w:r>
        <w:t>PHPMailer</w:t>
      </w:r>
      <w:proofErr w:type="spellEnd"/>
      <w:r>
        <w:t xml:space="preserve"> to </w:t>
      </w:r>
      <w:r w:rsidR="00B1062C">
        <w:t xml:space="preserve">darmowa </w:t>
      </w:r>
      <w:r>
        <w:t>biblioteka, która umożliwia wysyłanie wiadomości e-mail za pomocą kodu PHP z s</w:t>
      </w:r>
      <w:r w:rsidR="00B1062C">
        <w:t xml:space="preserve">ieciowego serwera. Został napisany w 2001 roku przez </w:t>
      </w:r>
      <w:proofErr w:type="spellStart"/>
      <w:r w:rsidR="00B1062C">
        <w:t>Brenta</w:t>
      </w:r>
      <w:proofErr w:type="spellEnd"/>
      <w:r w:rsidR="00B1062C">
        <w:t xml:space="preserve"> R. </w:t>
      </w:r>
      <w:proofErr w:type="spellStart"/>
      <w:r w:rsidR="00B1062C">
        <w:t>Matzelle</w:t>
      </w:r>
      <w:proofErr w:type="spellEnd"/>
      <w:r w:rsidR="00B1062C">
        <w:t xml:space="preserve"> i był projektem </w:t>
      </w:r>
      <w:proofErr w:type="spellStart"/>
      <w:r w:rsidR="00B1062C">
        <w:t>SourceForge</w:t>
      </w:r>
      <w:proofErr w:type="spellEnd"/>
      <w:r w:rsidR="00B1062C">
        <w:t>.</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24" w:name="_Toc31363229"/>
      <w:r w:rsidRPr="00C57843">
        <w:rPr>
          <w:color w:val="000000" w:themeColor="text1"/>
        </w:rPr>
        <w:lastRenderedPageBreak/>
        <w:t>Projekt techniczny</w:t>
      </w:r>
      <w:r w:rsidR="00314D9A" w:rsidRPr="00C57843">
        <w:rPr>
          <w:color w:val="000000" w:themeColor="text1"/>
        </w:rPr>
        <w:t xml:space="preserve"> systemu</w:t>
      </w:r>
      <w:bookmarkEnd w:id="24"/>
    </w:p>
    <w:p w:rsidR="00FD7728" w:rsidRPr="00FD7728" w:rsidRDefault="00FD7728" w:rsidP="00FD7728">
      <w:pPr>
        <w:pStyle w:val="Tekstpodstawowy"/>
      </w:pPr>
      <w:r>
        <w:t xml:space="preserve">System został zaprojektowany </w:t>
      </w:r>
      <w:r w:rsidR="005D6E0A">
        <w:t>z wykorzystaniem</w:t>
      </w:r>
      <w:r>
        <w:t xml:space="preserve"> bazy danych MySQL</w:t>
      </w:r>
      <w:r w:rsidR="00793E80">
        <w:t xml:space="preserve">, ponieważ jest to wydajna, szybka oraz łatwa w obsłudze aplikacja do zarządzania relacyjną bazą danych. W tym rozdziale zostanie omówione połączenie PHP z MySQL oraz struktura bazy danych. </w:t>
      </w:r>
    </w:p>
    <w:p w:rsidR="00E23E53" w:rsidRDefault="0082551D" w:rsidP="0082551D">
      <w:pPr>
        <w:pStyle w:val="Nagwek2"/>
      </w:pPr>
      <w:bookmarkStart w:id="25" w:name="_Toc31363230"/>
      <w:r>
        <w:t xml:space="preserve">Wykorzystanie PHP do połączenia </w:t>
      </w:r>
      <w:r w:rsidR="002B7A6A">
        <w:t xml:space="preserve">z </w:t>
      </w:r>
      <w:r>
        <w:t>baz</w:t>
      </w:r>
      <w:r w:rsidR="002B7A6A">
        <w:t>ą</w:t>
      </w:r>
      <w:r>
        <w:t xml:space="preserve"> danych</w:t>
      </w:r>
      <w:bookmarkEnd w:id="25"/>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115D72">
        <w:t xml:space="preserve"> z </w:t>
      </w:r>
      <w:r w:rsidR="00404E40">
        <w:t xml:space="preserve">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CHARSET utf8");</w:t>
      </w:r>
    </w:p>
    <w:p w:rsid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4901D8">
        <w:rPr>
          <w:rFonts w:asciiTheme="minorHAnsi" w:hAnsiTheme="minorHAnsi" w:cstheme="minorHAnsi"/>
          <w:szCs w:val="24"/>
        </w:rPr>
        <w:t>i</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w:t>
      </w:r>
      <w:r w:rsidR="004901D8">
        <w:rPr>
          <w:rFonts w:asciiTheme="minorHAnsi" w:hAnsiTheme="minorHAnsi" w:cstheme="minorHAnsi"/>
          <w:szCs w:val="24"/>
        </w:rPr>
        <w:t>o użytkownika został pokazany w </w:t>
      </w:r>
      <w:r w:rsidR="00115F28">
        <w:rPr>
          <w:rFonts w:asciiTheme="minorHAnsi" w:hAnsiTheme="minorHAnsi" w:cstheme="minorHAnsi"/>
          <w:szCs w:val="24"/>
        </w:rPr>
        <w:t>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15F28"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 "SELECT * FROM </w:t>
      </w:r>
      <w:proofErr w:type="spellStart"/>
      <w:r w:rsidRPr="00115F28">
        <w:rPr>
          <w:rFonts w:asciiTheme="minorHAnsi" w:hAnsiTheme="minorHAnsi" w:cstheme="minorHAnsi"/>
          <w:szCs w:val="24"/>
        </w:rPr>
        <w:t>zamowienie_informacje</w:t>
      </w:r>
      <w:proofErr w:type="spellEnd"/>
      <w:r w:rsidRPr="00115F28">
        <w:rPr>
          <w:rFonts w:asciiTheme="minorHAnsi" w:hAnsiTheme="minorHAnsi" w:cstheme="minorHAnsi"/>
          <w:szCs w:val="24"/>
        </w:rPr>
        <w:t xml:space="preserve"> WHERE </w:t>
      </w:r>
      <w:proofErr w:type="spellStart"/>
      <w:r w:rsidRPr="00115F28">
        <w:rPr>
          <w:rFonts w:asciiTheme="minorHAnsi" w:hAnsiTheme="minorHAnsi" w:cstheme="minorHAnsi"/>
          <w:szCs w:val="24"/>
        </w:rPr>
        <w:t>id_user</w:t>
      </w:r>
      <w:proofErr w:type="spellEnd"/>
      <w:r w:rsidRPr="00115F28">
        <w:rPr>
          <w:rFonts w:asciiTheme="minorHAnsi" w:hAnsiTheme="minorHAnsi" w:cstheme="minorHAnsi"/>
          <w:szCs w:val="24"/>
        </w:rPr>
        <w:t>='$</w:t>
      </w:r>
      <w:proofErr w:type="spellStart"/>
      <w:r w:rsidRPr="00115F28">
        <w:rPr>
          <w:rFonts w:asciiTheme="minorHAnsi" w:hAnsiTheme="minorHAnsi" w:cstheme="minorHAnsi"/>
          <w:szCs w:val="24"/>
        </w:rPr>
        <w:t>user_id</w:t>
      </w:r>
      <w:proofErr w:type="spellEnd"/>
      <w:r w:rsidRPr="00115F28">
        <w:rPr>
          <w:rFonts w:asciiTheme="minorHAnsi" w:hAnsiTheme="minorHAnsi" w:cstheme="minorHAnsi"/>
          <w:szCs w:val="24"/>
        </w:rPr>
        <w:t xml:space="preserve">' </w:t>
      </w:r>
      <w:r w:rsidR="004901D8">
        <w:rPr>
          <w:rFonts w:asciiTheme="minorHAnsi" w:hAnsiTheme="minorHAnsi" w:cstheme="minorHAnsi"/>
          <w:szCs w:val="24"/>
        </w:rPr>
        <w:br/>
      </w:r>
      <w:r w:rsidR="004901D8">
        <w:rPr>
          <w:rFonts w:asciiTheme="minorHAnsi" w:hAnsiTheme="minorHAnsi" w:cstheme="minorHAnsi"/>
          <w:szCs w:val="24"/>
        </w:rPr>
        <w:tab/>
      </w:r>
      <w:r w:rsidR="004901D8">
        <w:rPr>
          <w:rFonts w:asciiTheme="minorHAnsi" w:hAnsiTheme="minorHAnsi" w:cstheme="minorHAnsi"/>
          <w:szCs w:val="24"/>
        </w:rPr>
        <w:tab/>
      </w:r>
      <w:r w:rsidRPr="00115F28">
        <w:rPr>
          <w:rFonts w:asciiTheme="minorHAnsi" w:hAnsiTheme="minorHAnsi" w:cstheme="minorHAnsi"/>
          <w:szCs w:val="24"/>
        </w:rPr>
        <w:t xml:space="preserve">ORDER BY </w:t>
      </w:r>
      <w:proofErr w:type="spellStart"/>
      <w:r w:rsidRPr="00115F28">
        <w:rPr>
          <w:rFonts w:asciiTheme="minorHAnsi" w:hAnsiTheme="minorHAnsi" w:cstheme="minorHAnsi"/>
          <w:szCs w:val="24"/>
        </w:rPr>
        <w:t>id_zamowienie</w:t>
      </w:r>
      <w:proofErr w:type="spellEnd"/>
      <w:r w:rsidRPr="00115F28">
        <w:rPr>
          <w:rFonts w:asciiTheme="minorHAnsi" w:hAnsiTheme="minorHAnsi" w:cstheme="minorHAnsi"/>
          <w:szCs w:val="24"/>
        </w:rPr>
        <w:t xml:space="preserve"> ASC";</w:t>
      </w:r>
    </w:p>
    <w:p w:rsidR="009220DE"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result</w:t>
      </w:r>
      <w:proofErr w:type="spellEnd"/>
      <w:r w:rsidRPr="00115F28">
        <w:rPr>
          <w:rFonts w:asciiTheme="minorHAnsi" w:hAnsiTheme="minorHAnsi" w:cstheme="minorHAnsi"/>
          <w:szCs w:val="24"/>
        </w:rPr>
        <w:t xml:space="preserve"> = </w:t>
      </w:r>
      <w:proofErr w:type="spellStart"/>
      <w:r w:rsidRPr="00115F28">
        <w:rPr>
          <w:rFonts w:asciiTheme="minorHAnsi" w:hAnsiTheme="minorHAnsi" w:cstheme="minorHAnsi"/>
          <w:szCs w:val="24"/>
        </w:rPr>
        <w:t>mysqli_query</w:t>
      </w:r>
      <w:proofErr w:type="spellEnd"/>
      <w:r w:rsidRPr="00115F28">
        <w:rPr>
          <w:rFonts w:asciiTheme="minorHAnsi" w:hAnsiTheme="minorHAnsi" w:cstheme="minorHAnsi"/>
          <w:szCs w:val="24"/>
        </w:rPr>
        <w:t>($con,$</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w:t>
      </w:r>
    </w:p>
    <w:p w:rsidR="00EC7E67" w:rsidRDefault="00EC7E67" w:rsidP="00115F28">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6" w:name="_Toc31363231"/>
      <w:r w:rsidRPr="0082551D">
        <w:t>Struktura bazy danych</w:t>
      </w:r>
      <w:bookmarkEnd w:id="26"/>
    </w:p>
    <w:p w:rsidR="00C86397" w:rsidRDefault="00333EBB" w:rsidP="00C86397">
      <w:pPr>
        <w:pStyle w:val="Tekstpodstawowy"/>
      </w:pPr>
      <w:ins w:id="27" w:author="stoch" w:date="2020-01-26T11:32:00Z">
        <w:r>
          <w:t>(Wyjaśnienie dotyczące dalszego tekstu: W teorii relacyjnych baz danych słowo „relacja” oznacza TABELĘ, a nie –</w:t>
        </w:r>
      </w:ins>
      <w:ins w:id="28" w:author="stoch" w:date="2020-01-26T11:33:00Z">
        <w:r>
          <w:t xml:space="preserve"> powiązanie między tabelami. Żeby uniknąć nieporozumień radzę </w:t>
        </w:r>
      </w:ins>
      <w:ins w:id="29" w:author="stoch" w:date="2020-01-26T11:39:00Z">
        <w:r>
          <w:t xml:space="preserve">w dalszej części Waszego opracowania </w:t>
        </w:r>
      </w:ins>
      <w:ins w:id="30" w:author="stoch" w:date="2020-01-26T11:40:00Z">
        <w:r>
          <w:t>nie używać słowa „relacja” w znaczeniu „powiązania”.</w:t>
        </w:r>
      </w:ins>
      <w:ins w:id="31" w:author="stoch" w:date="2020-01-26T11:32:00Z">
        <w:r>
          <w:t xml:space="preserve">) </w:t>
        </w:r>
      </w:ins>
      <w:r w:rsidR="000C395E">
        <w:t>Sklep internetowy jest dużym przedsięwzięciem posiadającym bazę danych, która musi być odpowiednio zorganizowana</w:t>
      </w:r>
      <w:r w:rsidR="00B3576F">
        <w:t>,</w:t>
      </w:r>
      <w:r w:rsidR="000C395E">
        <w:t xml:space="preserve"> aby jej działanie było </w:t>
      </w:r>
      <w:r w:rsidR="00E536B2">
        <w:t>szybkie</w:t>
      </w:r>
      <w:r w:rsidR="00B3576F">
        <w:t xml:space="preserve"> i poprawne</w:t>
      </w:r>
      <w:r w:rsidR="000C395E">
        <w:t>. W bazie znajduje się kilkanaście tabel</w:t>
      </w:r>
      <w:r w:rsidR="00E536B2">
        <w:t>,</w:t>
      </w:r>
      <w:r w:rsidR="00CB2902">
        <w:t xml:space="preserve"> które są </w:t>
      </w:r>
      <w:r w:rsidR="005E7F31">
        <w:t>wzajemnie odpowiednio powiązane</w:t>
      </w:r>
      <w:r w:rsidR="001E6083">
        <w:t xml:space="preserve">. </w:t>
      </w:r>
      <w:r w:rsidR="006C7B3D">
        <w:t>Baza została zaprojektowana w taki sposób, aby zmniejszyć niepotrzebne powt</w:t>
      </w:r>
      <w:r w:rsidR="005E7F31">
        <w:t>arzanie</w:t>
      </w:r>
      <w:r w:rsidR="006C7B3D">
        <w:t xml:space="preserve"> się tych samych danych.</w:t>
      </w:r>
      <w:r w:rsidR="00136BE9">
        <w:t xml:space="preserve"> </w:t>
      </w:r>
      <w:r w:rsidR="000F2DE6">
        <w:t>Do zilustrowania całej bazy, został wykorzystany diagram klas widoczny na rys. 3.1.</w:t>
      </w:r>
    </w:p>
    <w:p w:rsidR="001A5693" w:rsidRDefault="00BD7494" w:rsidP="001A5693">
      <w:pPr>
        <w:pStyle w:val="Tekstpodstawowy"/>
        <w:keepNext/>
      </w:pPr>
      <w:r>
        <w:rPr>
          <w:noProof/>
          <w:lang w:eastAsia="pl-PL"/>
        </w:rPr>
        <w:drawing>
          <wp:inline distT="0" distB="0" distL="0" distR="0" wp14:anchorId="52C7A6D2" wp14:editId="5057AF6A">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1A5693" w:rsidP="001A5693">
      <w:pPr>
        <w:pStyle w:val="Legenda"/>
        <w:jc w:val="center"/>
      </w:pPr>
      <w:bookmarkStart w:id="32" w:name="_Toc31361601"/>
      <w:r>
        <w:t xml:space="preserve">Rys. </w:t>
      </w:r>
      <w:r w:rsidR="007E176F">
        <w:fldChar w:fldCharType="begin"/>
      </w:r>
      <w:r w:rsidR="007E176F">
        <w:instrText xml:space="preserve"> STYLEREF 1 \s </w:instrText>
      </w:r>
      <w:r w:rsidR="007E176F">
        <w:fldChar w:fldCharType="separate"/>
      </w:r>
      <w:r w:rsidR="007E176F">
        <w:rPr>
          <w:noProof/>
        </w:rPr>
        <w:t>3</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w:t>
      </w:r>
      <w:r w:rsidR="007E176F">
        <w:fldChar w:fldCharType="end"/>
      </w:r>
      <w:r>
        <w:t xml:space="preserve"> </w:t>
      </w:r>
      <w:r w:rsidRPr="001A5693">
        <w:rPr>
          <w:b w:val="0"/>
        </w:rPr>
        <w:t>Diagram klas strony internetowej</w:t>
      </w:r>
      <w:bookmarkEnd w:id="32"/>
    </w:p>
    <w:p w:rsidR="00BD7494" w:rsidRDefault="00BD7494" w:rsidP="00BD7494">
      <w:pPr>
        <w:pStyle w:val="Tekstpodstawowy"/>
        <w:spacing w:line="240" w:lineRule="auto"/>
        <w:rPr>
          <w:b/>
          <w:szCs w:val="20"/>
        </w:rPr>
      </w:pPr>
    </w:p>
    <w:p w:rsidR="00BD7494" w:rsidRPr="00762561" w:rsidRDefault="00762561" w:rsidP="008D1C90">
      <w:pPr>
        <w:pStyle w:val="Tekstpodstawowy"/>
        <w:rPr>
          <w:szCs w:val="20"/>
        </w:rPr>
      </w:pPr>
      <w:r w:rsidRPr="00762561">
        <w:rPr>
          <w:szCs w:val="20"/>
        </w:rPr>
        <w:t xml:space="preserve">Diagram </w:t>
      </w:r>
      <w:r>
        <w:rPr>
          <w:szCs w:val="20"/>
        </w:rPr>
        <w:t xml:space="preserve">klas przedstawia klasy i </w:t>
      </w:r>
      <w:r w:rsidR="00382CE0">
        <w:rPr>
          <w:szCs w:val="20"/>
        </w:rPr>
        <w:t xml:space="preserve">powiązania </w:t>
      </w:r>
      <w:r>
        <w:rPr>
          <w:szCs w:val="20"/>
        </w:rPr>
        <w:t>między nimi.</w:t>
      </w:r>
      <w:r w:rsidR="008D1C90">
        <w:rPr>
          <w:szCs w:val="20"/>
        </w:rPr>
        <w:t xml:space="preserve"> Klasa określa zachowanie, działanie oraz typ obiektu. Posiada również operacje i atrybuty. Obiekt jest konkretnym </w:t>
      </w:r>
      <w:r w:rsidR="008D1C90">
        <w:rPr>
          <w:szCs w:val="20"/>
        </w:rPr>
        <w:lastRenderedPageBreak/>
        <w:t xml:space="preserve">egzemplarzem klasy z atrybutami, natomiast </w:t>
      </w:r>
      <w:r w:rsidR="00333EBB">
        <w:rPr>
          <w:szCs w:val="20"/>
        </w:rPr>
        <w:t xml:space="preserve">powiązanie </w:t>
      </w:r>
      <w:r w:rsidR="008D1C90">
        <w:rPr>
          <w:szCs w:val="20"/>
        </w:rPr>
        <w:t>służy do pokazania jak</w:t>
      </w:r>
      <w:r w:rsidR="00AE576E">
        <w:rPr>
          <w:szCs w:val="20"/>
        </w:rPr>
        <w:t xml:space="preserve"> oddziałują na siebie dane obiekty</w:t>
      </w:r>
      <w:r w:rsidR="008D1C90">
        <w:rPr>
          <w:szCs w:val="20"/>
        </w:rPr>
        <w:t>.</w:t>
      </w:r>
      <w:r w:rsidR="0033716D">
        <w:rPr>
          <w:szCs w:val="20"/>
        </w:rPr>
        <w:t xml:space="preserve"> [19]</w:t>
      </w:r>
      <w:ins w:id="33" w:author="stoch" w:date="2020-01-26T11:41:00Z">
        <w:r w:rsidR="00F54347">
          <w:rPr>
            <w:szCs w:val="20"/>
          </w:rPr>
          <w:t xml:space="preserve"> (Ten tekst, który wzięliście z jakiegoś opracowania, nie do końca mi się podoba. Powiązania między klasami dotyczą STRUKTURY DANYCH (najczęściej tylko statycznej</w:t>
        </w:r>
      </w:ins>
      <w:ins w:id="34" w:author="stoch" w:date="2020-01-26T11:45:00Z">
        <w:r w:rsidR="00BC572C">
          <w:rPr>
            <w:szCs w:val="20"/>
          </w:rPr>
          <w:t xml:space="preserve">, czyli istniejącej także przy wyłączonej bazie danych, gdy nic nie </w:t>
        </w:r>
      </w:ins>
      <w:ins w:id="35" w:author="stoch" w:date="2020-01-26T11:46:00Z">
        <w:r w:rsidR="00BC572C">
          <w:rPr>
            <w:szCs w:val="20"/>
          </w:rPr>
          <w:t>„działa”</w:t>
        </w:r>
      </w:ins>
      <w:ins w:id="36" w:author="stoch" w:date="2020-01-26T11:41:00Z">
        <w:r w:rsidR="00F54347">
          <w:rPr>
            <w:szCs w:val="20"/>
          </w:rPr>
          <w:t xml:space="preserve">), a nie </w:t>
        </w:r>
      </w:ins>
      <w:ins w:id="37" w:author="stoch" w:date="2020-01-26T11:43:00Z">
        <w:r w:rsidR="00F54347">
          <w:rPr>
            <w:szCs w:val="20"/>
          </w:rPr>
          <w:t>– „działania</w:t>
        </w:r>
      </w:ins>
      <w:ins w:id="38" w:author="stoch" w:date="2020-01-26T11:44:00Z">
        <w:r w:rsidR="00F54347">
          <w:rPr>
            <w:szCs w:val="20"/>
          </w:rPr>
          <w:t>”</w:t>
        </w:r>
      </w:ins>
      <w:ins w:id="39" w:author="stoch" w:date="2020-01-26T11:45:00Z">
        <w:r w:rsidR="00B95957">
          <w:rPr>
            <w:szCs w:val="20"/>
          </w:rPr>
          <w:t xml:space="preserve"> lub „oddziaływania”</w:t>
        </w:r>
      </w:ins>
      <w:ins w:id="40" w:author="stoch" w:date="2020-01-26T11:44:00Z">
        <w:r w:rsidR="00703FCD">
          <w:rPr>
            <w:szCs w:val="20"/>
          </w:rPr>
          <w:t>, co</w:t>
        </w:r>
      </w:ins>
      <w:ins w:id="41" w:author="stoch" w:date="2020-01-26T11:46:00Z">
        <w:r w:rsidR="00703FCD">
          <w:rPr>
            <w:szCs w:val="20"/>
          </w:rPr>
          <w:t> </w:t>
        </w:r>
      </w:ins>
      <w:ins w:id="42" w:author="stoch" w:date="2020-01-26T11:44:00Z">
        <w:r w:rsidR="00F54347">
          <w:rPr>
            <w:szCs w:val="20"/>
          </w:rPr>
          <w:t>sugeruje powyższy tekst.  Na razie to zostawiam, bo nie mam czasu, żeby to poprawiać.)</w:t>
        </w:r>
      </w:ins>
    </w:p>
    <w:p w:rsidR="00ED1045" w:rsidRDefault="0083462E" w:rsidP="00ED1045">
      <w:pPr>
        <w:pStyle w:val="Nagwek1"/>
        <w:rPr>
          <w:color w:val="000000" w:themeColor="text1"/>
        </w:rPr>
      </w:pPr>
      <w:bookmarkStart w:id="43" w:name="_Toc31363232"/>
      <w:r w:rsidRPr="00C57843">
        <w:rPr>
          <w:color w:val="000000" w:themeColor="text1"/>
        </w:rPr>
        <w:lastRenderedPageBreak/>
        <w:t>Implementacja systemu</w:t>
      </w:r>
      <w:bookmarkEnd w:id="43"/>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44" w:name="_Toc31363233"/>
      <w:r w:rsidRPr="00C57843">
        <w:t xml:space="preserve">Działanie </w:t>
      </w:r>
      <w:r w:rsidR="00C9107D" w:rsidRPr="00C57843">
        <w:t>strony internetowej okiem klienta</w:t>
      </w:r>
      <w:bookmarkEnd w:id="44"/>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45" w:name="_Toc31363234"/>
      <w:r w:rsidRPr="00C57843">
        <w:t>Ogólny wygląd</w:t>
      </w:r>
      <w:bookmarkEnd w:id="45"/>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1A5693" w:rsidRDefault="00E678CA" w:rsidP="001A5693">
      <w:pPr>
        <w:keepNext/>
        <w:spacing w:before="240"/>
        <w:jc w:val="center"/>
      </w:pPr>
      <w:r>
        <w:rPr>
          <w:noProof/>
          <w:lang w:eastAsia="pl-PL"/>
        </w:rPr>
        <w:lastRenderedPageBreak/>
        <w:drawing>
          <wp:inline distT="0" distB="0" distL="0" distR="0" wp14:anchorId="73A6C168" wp14:editId="5F56B694">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Default="001A5693" w:rsidP="004D24AC">
      <w:pPr>
        <w:pStyle w:val="Legenda"/>
        <w:spacing w:before="240" w:line="276" w:lineRule="auto"/>
        <w:jc w:val="center"/>
      </w:pPr>
      <w:bookmarkStart w:id="46" w:name="_Toc3136160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w:t>
      </w:r>
      <w:r w:rsidR="007E176F">
        <w:fldChar w:fldCharType="end"/>
      </w:r>
      <w:r>
        <w:t xml:space="preserve"> </w:t>
      </w:r>
      <w:r w:rsidRPr="001A5693">
        <w:rPr>
          <w:b w:val="0"/>
        </w:rPr>
        <w:t>Strona główna sklepu internetowego, komputer osobisty</w:t>
      </w:r>
      <w:bookmarkEnd w:id="46"/>
    </w:p>
    <w:p w:rsidR="004D24AC" w:rsidRDefault="00E678CA" w:rsidP="004D24AC">
      <w:pPr>
        <w:keepNext/>
        <w:spacing w:before="240" w:after="240"/>
        <w:jc w:val="center"/>
      </w:pPr>
      <w:r>
        <w:rPr>
          <w:noProof/>
          <w:lang w:eastAsia="pl-PL"/>
        </w:rPr>
        <w:drawing>
          <wp:inline distT="0" distB="0" distL="0" distR="0" wp14:anchorId="11322C2E" wp14:editId="4CD59C34">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4D24AC" w:rsidP="004D24AC">
      <w:pPr>
        <w:pStyle w:val="Legenda"/>
        <w:spacing w:after="240"/>
        <w:jc w:val="center"/>
      </w:pPr>
      <w:bookmarkStart w:id="47" w:name="_Toc3136160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w:t>
      </w:r>
      <w:r w:rsidR="007E176F">
        <w:fldChar w:fldCharType="end"/>
      </w:r>
      <w:r>
        <w:t xml:space="preserve"> </w:t>
      </w:r>
      <w:r w:rsidRPr="004D24AC">
        <w:rPr>
          <w:b w:val="0"/>
        </w:rPr>
        <w:t>Strona główna sklepu internetowego, urządzenie mobilne</w:t>
      </w:r>
      <w:bookmarkEnd w:id="47"/>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w:t>
      </w:r>
      <w:r w:rsidR="00B3429F">
        <w:lastRenderedPageBreak/>
        <w:t xml:space="preserve">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gdzie będzie miał do dyspozycji filtry 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FA294F" w:rsidRDefault="004B26CC" w:rsidP="00FA294F">
      <w:pPr>
        <w:keepNext/>
        <w:spacing w:line="360" w:lineRule="auto"/>
        <w:jc w:val="center"/>
      </w:pPr>
      <w:r>
        <w:rPr>
          <w:noProof/>
          <w:lang w:eastAsia="pl-PL"/>
        </w:rPr>
        <w:drawing>
          <wp:inline distT="0" distB="0" distL="0" distR="0" wp14:anchorId="717F005D" wp14:editId="303DF4DC">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Default="00FA294F" w:rsidP="00FA294F">
      <w:pPr>
        <w:pStyle w:val="Legenda"/>
        <w:jc w:val="center"/>
      </w:pPr>
      <w:bookmarkStart w:id="48" w:name="_Toc3136160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w:t>
      </w:r>
      <w:r w:rsidR="007E176F">
        <w:fldChar w:fldCharType="end"/>
      </w:r>
      <w:r>
        <w:t xml:space="preserve"> </w:t>
      </w:r>
      <w:r w:rsidRPr="00FA294F">
        <w:rPr>
          <w:b w:val="0"/>
        </w:rPr>
        <w:t>Działanie wyszukiwarki przedmiotów</w:t>
      </w:r>
      <w:bookmarkEnd w:id="48"/>
    </w:p>
    <w:p w:rsidR="004B26CC" w:rsidRPr="003E1A1B" w:rsidRDefault="004B26CC" w:rsidP="003E1A1B">
      <w:pPr>
        <w:jc w:val="center"/>
        <w:rPr>
          <w:sz w:val="20"/>
          <w:szCs w:val="20"/>
        </w:rPr>
      </w:pPr>
    </w:p>
    <w:p w:rsidR="00FA294F" w:rsidRDefault="00900AEA" w:rsidP="00FA294F">
      <w:pPr>
        <w:keepNext/>
        <w:spacing w:line="360" w:lineRule="auto"/>
        <w:jc w:val="center"/>
      </w:pPr>
      <w:r>
        <w:rPr>
          <w:b/>
          <w:noProof/>
          <w:lang w:eastAsia="pl-PL"/>
        </w:rPr>
        <w:drawing>
          <wp:inline distT="0" distB="0" distL="0" distR="0" wp14:anchorId="254EA72B" wp14:editId="556FEA2C">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8833F9" w:rsidRDefault="00FA294F" w:rsidP="00FA294F">
      <w:pPr>
        <w:pStyle w:val="Legenda"/>
        <w:jc w:val="center"/>
        <w:rPr>
          <w:b w:val="0"/>
        </w:rPr>
      </w:pPr>
      <w:bookmarkStart w:id="49" w:name="_Toc3136160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w:t>
      </w:r>
      <w:r w:rsidR="007E176F">
        <w:fldChar w:fldCharType="end"/>
      </w:r>
      <w:r>
        <w:t xml:space="preserve"> </w:t>
      </w:r>
      <w:r w:rsidRPr="00FA294F">
        <w:rPr>
          <w:b w:val="0"/>
        </w:rPr>
        <w:t>Brak wyników wyszukiwania</w:t>
      </w:r>
      <w:bookmarkEnd w:id="49"/>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w:t>
      </w:r>
      <w:r w:rsidR="00E678CA">
        <w:lastRenderedPageBreak/>
        <w:t>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oraz produkty polecane 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B23604" w:rsidRDefault="00E678CA" w:rsidP="00B23604">
      <w:pPr>
        <w:keepNext/>
        <w:spacing w:line="360" w:lineRule="auto"/>
        <w:jc w:val="center"/>
      </w:pPr>
      <w:r>
        <w:rPr>
          <w:noProof/>
          <w:lang w:eastAsia="pl-PL"/>
        </w:rPr>
        <w:drawing>
          <wp:inline distT="0" distB="0" distL="0" distR="0" wp14:anchorId="7B718ACB" wp14:editId="4DE6834F">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Default="00B23604" w:rsidP="00B23604">
      <w:pPr>
        <w:pStyle w:val="Legenda"/>
        <w:jc w:val="center"/>
      </w:pPr>
      <w:bookmarkStart w:id="50" w:name="_Toc3136160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w:t>
      </w:r>
      <w:r w:rsidR="007E176F">
        <w:fldChar w:fldCharType="end"/>
      </w:r>
      <w:r>
        <w:t xml:space="preserve"> </w:t>
      </w:r>
      <w:r w:rsidRPr="00B23604">
        <w:rPr>
          <w:b w:val="0"/>
        </w:rPr>
        <w:t>Podkategorie dla kategorii o nazwie „Laptopy i tablety”</w:t>
      </w:r>
      <w:bookmarkEnd w:id="50"/>
    </w:p>
    <w:p w:rsidR="00E678CA" w:rsidRDefault="00E678CA" w:rsidP="00E678CA">
      <w:pPr>
        <w:spacing w:line="360" w:lineRule="auto"/>
        <w:ind w:firstLine="284"/>
        <w:jc w:val="both"/>
      </w:pPr>
    </w:p>
    <w:p w:rsidR="00B23604" w:rsidRDefault="00195F3D" w:rsidP="00B23604">
      <w:pPr>
        <w:keepNext/>
        <w:spacing w:line="360" w:lineRule="auto"/>
        <w:jc w:val="center"/>
      </w:pPr>
      <w:r>
        <w:object w:dxaOrig="11760" w:dyaOrig="6600">
          <v:shape id="_x0000_i1029" type="#_x0000_t75" style="width:351.75pt;height:198pt" o:ole="">
            <v:imagedata r:id="rId28" o:title=""/>
          </v:shape>
          <o:OLEObject Type="Embed" ProgID="Visio.Drawing.15" ShapeID="_x0000_i1029" DrawAspect="Content" ObjectID="_1641977231" r:id="rId29"/>
        </w:object>
      </w:r>
    </w:p>
    <w:p w:rsidR="00195F3D" w:rsidRDefault="00B23604" w:rsidP="00B23604">
      <w:pPr>
        <w:pStyle w:val="Legenda"/>
        <w:jc w:val="center"/>
      </w:pPr>
      <w:bookmarkStart w:id="51" w:name="_Toc3136160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w:t>
      </w:r>
      <w:r w:rsidR="007E176F">
        <w:fldChar w:fldCharType="end"/>
      </w:r>
      <w:r>
        <w:t xml:space="preserve"> </w:t>
      </w:r>
      <w:r w:rsidRPr="00B23604">
        <w:rPr>
          <w:b w:val="0"/>
        </w:rPr>
        <w:t>Klasyfikacja poszczególnych produktów ze względu na kategorie</w:t>
      </w:r>
      <w:bookmarkEnd w:id="51"/>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036AC6" w:rsidRDefault="000E799E" w:rsidP="00036AC6">
      <w:pPr>
        <w:keepNext/>
        <w:spacing w:line="360" w:lineRule="auto"/>
        <w:jc w:val="center"/>
      </w:pPr>
      <w:r>
        <w:rPr>
          <w:noProof/>
          <w:lang w:eastAsia="pl-PL"/>
        </w:rPr>
        <w:lastRenderedPageBreak/>
        <w:drawing>
          <wp:inline distT="0" distB="0" distL="0" distR="0" wp14:anchorId="46BE283F" wp14:editId="081AD0A2">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E33C74" w:rsidRDefault="00036AC6" w:rsidP="00036AC6">
      <w:pPr>
        <w:pStyle w:val="Legenda"/>
        <w:jc w:val="center"/>
      </w:pPr>
      <w:bookmarkStart w:id="52" w:name="_Toc3136160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7</w:t>
      </w:r>
      <w:r w:rsidR="007E176F">
        <w:fldChar w:fldCharType="end"/>
      </w:r>
      <w:r>
        <w:t xml:space="preserve"> </w:t>
      </w:r>
      <w:r w:rsidRPr="00036AC6">
        <w:rPr>
          <w:b w:val="0"/>
        </w:rPr>
        <w:t>Lista produktów podkategorii laptopy</w:t>
      </w:r>
      <w:bookmarkEnd w:id="52"/>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036AC6" w:rsidRDefault="0053389A" w:rsidP="00036AC6">
      <w:pPr>
        <w:keepNext/>
        <w:spacing w:line="360" w:lineRule="auto"/>
        <w:jc w:val="center"/>
      </w:pPr>
      <w:r>
        <w:rPr>
          <w:noProof/>
          <w:lang w:eastAsia="pl-PL"/>
        </w:rPr>
        <w:drawing>
          <wp:inline distT="0" distB="0" distL="0" distR="0" wp14:anchorId="65DBAD79" wp14:editId="379AD519">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Default="00036AC6" w:rsidP="00036AC6">
      <w:pPr>
        <w:pStyle w:val="Legenda"/>
        <w:jc w:val="center"/>
      </w:pPr>
      <w:bookmarkStart w:id="53" w:name="_Toc3136160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8</w:t>
      </w:r>
      <w:r w:rsidR="007E176F">
        <w:fldChar w:fldCharType="end"/>
      </w:r>
      <w:r>
        <w:t xml:space="preserve"> </w:t>
      </w:r>
      <w:r w:rsidRPr="00036AC6">
        <w:rPr>
          <w:b w:val="0"/>
        </w:rPr>
        <w:t>Sortowanie listy produktów</w:t>
      </w:r>
      <w:bookmarkEnd w:id="53"/>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6E420A" w:rsidRDefault="00E678CA" w:rsidP="006E420A">
      <w:pPr>
        <w:keepNext/>
        <w:spacing w:line="360" w:lineRule="auto"/>
        <w:jc w:val="center"/>
      </w:pPr>
      <w:r>
        <w:rPr>
          <w:noProof/>
          <w:lang w:eastAsia="pl-PL"/>
        </w:rPr>
        <w:drawing>
          <wp:inline distT="0" distB="0" distL="0" distR="0" wp14:anchorId="4BFEEFA9" wp14:editId="0E3D02C9">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6E420A" w:rsidP="006E420A">
      <w:pPr>
        <w:pStyle w:val="Legenda"/>
        <w:jc w:val="center"/>
      </w:pPr>
      <w:bookmarkStart w:id="54" w:name="_Toc3136161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9</w:t>
      </w:r>
      <w:r w:rsidR="007E176F">
        <w:fldChar w:fldCharType="end"/>
      </w:r>
      <w:r>
        <w:t xml:space="preserve"> </w:t>
      </w:r>
      <w:r w:rsidRPr="006E420A">
        <w:rPr>
          <w:b w:val="0"/>
        </w:rPr>
        <w:t>Strona select.php przedstawiająca informacje o poszczególnym produkcie</w:t>
      </w:r>
      <w:bookmarkEnd w:id="54"/>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B215C" w:rsidRDefault="00E678CA" w:rsidP="00EB215C">
      <w:pPr>
        <w:keepNext/>
        <w:spacing w:before="240"/>
        <w:jc w:val="center"/>
      </w:pPr>
      <w:r>
        <w:rPr>
          <w:noProof/>
          <w:lang w:eastAsia="pl-PL"/>
        </w:rPr>
        <w:lastRenderedPageBreak/>
        <w:drawing>
          <wp:inline distT="0" distB="0" distL="0" distR="0" wp14:anchorId="1CC67107" wp14:editId="03EAD68A">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B215C" w:rsidP="00EB215C">
      <w:pPr>
        <w:pStyle w:val="Legenda"/>
        <w:spacing w:before="240"/>
        <w:jc w:val="center"/>
      </w:pPr>
      <w:bookmarkStart w:id="55" w:name="_Toc3136161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10</w:t>
      </w:r>
      <w:r w:rsidR="007E176F">
        <w:fldChar w:fldCharType="end"/>
      </w:r>
      <w:r>
        <w:t xml:space="preserve"> </w:t>
      </w:r>
      <w:r w:rsidRPr="00B50C4F">
        <w:rPr>
          <w:b w:val="0"/>
        </w:rPr>
        <w:t>Panel dodawania opinii</w:t>
      </w:r>
      <w:bookmarkEnd w:id="55"/>
    </w:p>
    <w:p w:rsidR="000510BA" w:rsidRPr="00E75525" w:rsidRDefault="000510BA" w:rsidP="000510BA">
      <w:pPr>
        <w:jc w:val="center"/>
        <w:rPr>
          <w:sz w:val="20"/>
        </w:rPr>
      </w:pPr>
    </w:p>
    <w:p w:rsidR="00EB215C" w:rsidRDefault="00E678CA" w:rsidP="00EB215C">
      <w:pPr>
        <w:keepNext/>
        <w:spacing w:line="360" w:lineRule="auto"/>
        <w:jc w:val="center"/>
      </w:pPr>
      <w:r>
        <w:rPr>
          <w:noProof/>
          <w:lang w:eastAsia="pl-PL"/>
        </w:rPr>
        <w:drawing>
          <wp:inline distT="0" distB="0" distL="0" distR="0" wp14:anchorId="376F8226" wp14:editId="4BE0C425">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B215C" w:rsidP="00EB215C">
      <w:pPr>
        <w:pStyle w:val="Legenda"/>
        <w:jc w:val="center"/>
      </w:pPr>
      <w:bookmarkStart w:id="56" w:name="_Toc3136161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11</w:t>
      </w:r>
      <w:r w:rsidR="007E176F">
        <w:fldChar w:fldCharType="end"/>
      </w:r>
      <w:r>
        <w:t xml:space="preserve"> </w:t>
      </w:r>
      <w:r w:rsidRPr="00EB215C">
        <w:rPr>
          <w:b w:val="0"/>
        </w:rPr>
        <w:t>Opinia dla produktu</w:t>
      </w:r>
      <w:bookmarkEnd w:id="56"/>
    </w:p>
    <w:p w:rsidR="000510BA" w:rsidRPr="000510BA" w:rsidRDefault="000510BA" w:rsidP="000510BA">
      <w:pPr>
        <w:jc w:val="center"/>
        <w:rPr>
          <w:sz w:val="20"/>
        </w:rPr>
      </w:pPr>
    </w:p>
    <w:p w:rsidR="00524D04" w:rsidRDefault="0073185C" w:rsidP="00E72D9D">
      <w:pPr>
        <w:pStyle w:val="Nagwek3"/>
      </w:pPr>
      <w:bookmarkStart w:id="57" w:name="_Toc31363235"/>
      <w:r>
        <w:t xml:space="preserve">Rejestracja, </w:t>
      </w:r>
      <w:r w:rsidR="00524D04" w:rsidRPr="00C57843">
        <w:t>logowanie</w:t>
      </w:r>
      <w:r>
        <w:t xml:space="preserve"> oraz przypominanie hasła</w:t>
      </w:r>
      <w:bookmarkEnd w:id="57"/>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Rejestracja wymaga podania kolejno, login</w:t>
      </w:r>
      <w:r w:rsidR="00665048">
        <w:t>u</w:t>
      </w:r>
      <w:r w:rsidR="000C53B4">
        <w:t xml:space="preserve">, </w:t>
      </w:r>
      <w:r w:rsidR="00357943">
        <w:t>imi</w:t>
      </w:r>
      <w:r w:rsidR="00665048">
        <w:t>enia</w:t>
      </w:r>
      <w:r w:rsidR="000C53B4">
        <w:t>, nazwisk</w:t>
      </w:r>
      <w:r w:rsidR="00665048">
        <w:t>a</w:t>
      </w:r>
      <w:r w:rsidR="000C53B4">
        <w:t xml:space="preserve">, płci, </w:t>
      </w:r>
      <w:r w:rsidR="00665048">
        <w:t xml:space="preserve">adresu </w:t>
      </w:r>
      <w:r w:rsidR="000C53B4">
        <w:t>e-mail, dwa razy hasł</w:t>
      </w:r>
      <w:r w:rsidR="00665048">
        <w:t>a</w:t>
      </w:r>
      <w:r w:rsidR="000C53B4">
        <w:t xml:space="preserve"> oraz </w:t>
      </w:r>
      <w:r w:rsidR="00665048">
        <w:t xml:space="preserve">akceptacji </w:t>
      </w:r>
      <w:r w:rsidR="000C53B4">
        <w:t>regulamin</w:t>
      </w:r>
      <w:r w:rsidR="00665048">
        <w:t>u</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E3045A" w:rsidRDefault="00E511FC" w:rsidP="00E3045A">
      <w:pPr>
        <w:keepNext/>
        <w:spacing w:line="360" w:lineRule="auto"/>
        <w:jc w:val="center"/>
      </w:pPr>
      <w:r>
        <w:rPr>
          <w:noProof/>
          <w:lang w:eastAsia="pl-PL"/>
        </w:rPr>
        <w:lastRenderedPageBreak/>
        <w:drawing>
          <wp:inline distT="0" distB="0" distL="0" distR="0" wp14:anchorId="56E65D9B" wp14:editId="5EA1E5D6">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Default="00E3045A" w:rsidP="00E3045A">
      <w:pPr>
        <w:pStyle w:val="Legenda"/>
        <w:jc w:val="center"/>
      </w:pPr>
      <w:bookmarkStart w:id="58" w:name="_Toc3136161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12</w:t>
      </w:r>
      <w:r w:rsidR="007E176F">
        <w:fldChar w:fldCharType="end"/>
      </w:r>
      <w:r>
        <w:t xml:space="preserve"> </w:t>
      </w:r>
      <w:r w:rsidRPr="00E3045A">
        <w:rPr>
          <w:b w:val="0"/>
        </w:rPr>
        <w:t>Formularz rejestracji nowego użytkownika</w:t>
      </w:r>
      <w:bookmarkEnd w:id="58"/>
    </w:p>
    <w:p w:rsidR="000D54BB" w:rsidRPr="00E75525" w:rsidRDefault="000D54BB" w:rsidP="00E75525">
      <w:pPr>
        <w:jc w:val="center"/>
        <w:rPr>
          <w:sz w:val="20"/>
        </w:rPr>
      </w:pP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36"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E3045A" w:rsidRDefault="00957886" w:rsidP="00E3045A">
      <w:pPr>
        <w:keepNext/>
        <w:spacing w:line="360" w:lineRule="auto"/>
        <w:jc w:val="center"/>
      </w:pPr>
      <w:r>
        <w:rPr>
          <w:rFonts w:asciiTheme="minorHAnsi" w:hAnsiTheme="minorHAnsi" w:cstheme="minorHAnsi"/>
          <w:noProof/>
          <w:lang w:eastAsia="pl-PL"/>
        </w:rPr>
        <w:drawing>
          <wp:inline distT="0" distB="0" distL="0" distR="0" wp14:anchorId="3F5AE9D2" wp14:editId="1DC8E719">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E3045A" w:rsidP="00E3045A">
      <w:pPr>
        <w:pStyle w:val="Legenda"/>
        <w:jc w:val="center"/>
        <w:rPr>
          <w:rFonts w:asciiTheme="minorHAnsi" w:hAnsiTheme="minorHAnsi" w:cstheme="minorHAnsi"/>
        </w:rPr>
      </w:pPr>
      <w:bookmarkStart w:id="59" w:name="_Toc3136161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13</w:t>
      </w:r>
      <w:r w:rsidR="007E176F">
        <w:fldChar w:fldCharType="end"/>
      </w:r>
      <w:r>
        <w:t xml:space="preserve"> </w:t>
      </w:r>
      <w:r w:rsidRPr="00E3045A">
        <w:rPr>
          <w:b w:val="0"/>
        </w:rPr>
        <w:t>Panel logowania</w:t>
      </w:r>
      <w:bookmarkEnd w:id="59"/>
    </w:p>
    <w:p w:rsidR="008850FF" w:rsidRPr="00E75525" w:rsidRDefault="008850FF" w:rsidP="00E75525">
      <w:pPr>
        <w:jc w:val="center"/>
        <w:rPr>
          <w:rFonts w:asciiTheme="minorHAnsi" w:hAnsiTheme="minorHAnsi" w:cstheme="minorHAnsi"/>
          <w:sz w:val="20"/>
        </w:rPr>
      </w:pPr>
    </w:p>
    <w:p w:rsidR="00DC23C1" w:rsidRDefault="00785127" w:rsidP="00DC23C1">
      <w:pPr>
        <w:keepNext/>
        <w:spacing w:line="360" w:lineRule="auto"/>
        <w:jc w:val="center"/>
      </w:pPr>
      <w:r>
        <w:rPr>
          <w:rFonts w:asciiTheme="minorHAnsi" w:hAnsiTheme="minorHAnsi" w:cstheme="minorHAnsi"/>
          <w:noProof/>
          <w:lang w:eastAsia="pl-PL"/>
        </w:rPr>
        <w:lastRenderedPageBreak/>
        <w:drawing>
          <wp:inline distT="0" distB="0" distL="0" distR="0" wp14:anchorId="39D1F11F" wp14:editId="461C14B8">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DC23C1" w:rsidRDefault="00DC23C1" w:rsidP="00DC23C1">
      <w:pPr>
        <w:pStyle w:val="Legenda"/>
        <w:jc w:val="center"/>
        <w:rPr>
          <w:rFonts w:asciiTheme="minorHAnsi" w:hAnsiTheme="minorHAnsi" w:cstheme="minorHAnsi"/>
          <w:sz w:val="24"/>
        </w:rPr>
      </w:pPr>
      <w:bookmarkStart w:id="60" w:name="_Toc3136161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14</w:t>
      </w:r>
      <w:r w:rsidR="007E176F">
        <w:fldChar w:fldCharType="end"/>
      </w:r>
      <w:r>
        <w:t xml:space="preserve"> </w:t>
      </w:r>
      <w:r w:rsidRPr="00DC23C1">
        <w:rPr>
          <w:b w:val="0"/>
        </w:rPr>
        <w:t>Pasek górny zalogowanego użytkownika</w:t>
      </w:r>
      <w:bookmarkEnd w:id="60"/>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61" w:name="_Toc31363236"/>
      <w:r w:rsidRPr="00C57843">
        <w:t>Tworzenie zamówienia</w:t>
      </w:r>
      <w:bookmarkEnd w:id="61"/>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46792F" w:rsidRDefault="00F17E61" w:rsidP="0046792F">
      <w:pPr>
        <w:keepNext/>
        <w:spacing w:line="360" w:lineRule="auto"/>
        <w:jc w:val="center"/>
      </w:pPr>
      <w:r>
        <w:rPr>
          <w:noProof/>
          <w:lang w:eastAsia="pl-PL"/>
        </w:rPr>
        <w:drawing>
          <wp:inline distT="0" distB="0" distL="0" distR="0" wp14:anchorId="2239BF85" wp14:editId="1C752025">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A85EC9" w:rsidRPr="0046792F" w:rsidRDefault="0046792F" w:rsidP="0046792F">
      <w:pPr>
        <w:pStyle w:val="Legenda"/>
        <w:jc w:val="center"/>
        <w:rPr>
          <w:sz w:val="24"/>
        </w:rPr>
      </w:pPr>
      <w:bookmarkStart w:id="62" w:name="_Toc3136161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15</w:t>
      </w:r>
      <w:r w:rsidR="007E176F">
        <w:fldChar w:fldCharType="end"/>
      </w:r>
      <w:r>
        <w:t xml:space="preserve"> </w:t>
      </w:r>
      <w:r w:rsidRPr="0046792F">
        <w:rPr>
          <w:b w:val="0"/>
        </w:rPr>
        <w:t>Koszyk użytkownika z dwoma przedmiotami</w:t>
      </w:r>
      <w:bookmarkEnd w:id="62"/>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w:t>
      </w:r>
      <w:r w:rsidR="003A3F64">
        <w:lastRenderedPageBreak/>
        <w:t>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21E45" w:rsidRDefault="00516716" w:rsidP="00C21E45">
      <w:pPr>
        <w:keepNext/>
        <w:spacing w:line="360" w:lineRule="auto"/>
        <w:jc w:val="center"/>
      </w:pPr>
      <w:r>
        <w:rPr>
          <w:noProof/>
          <w:lang w:eastAsia="pl-PL"/>
        </w:rPr>
        <w:drawing>
          <wp:inline distT="0" distB="0" distL="0" distR="0" wp14:anchorId="1A37DCB6" wp14:editId="6C1AE0A5">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0510BA" w:rsidRPr="00C21E45" w:rsidRDefault="00C21E45" w:rsidP="00C21E45">
      <w:pPr>
        <w:pStyle w:val="Legenda"/>
        <w:jc w:val="center"/>
        <w:rPr>
          <w:sz w:val="24"/>
          <w:szCs w:val="22"/>
        </w:rPr>
      </w:pPr>
      <w:bookmarkStart w:id="63" w:name="_Toc3136161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16</w:t>
      </w:r>
      <w:r w:rsidR="007E176F">
        <w:fldChar w:fldCharType="end"/>
      </w:r>
      <w:r>
        <w:t xml:space="preserve"> </w:t>
      </w:r>
      <w:r w:rsidRPr="00C21E45">
        <w:rPr>
          <w:b w:val="0"/>
        </w:rPr>
        <w:t>Komunikat braku towaru produktu znajdującego się w koszyku użytkownika</w:t>
      </w:r>
      <w:bookmarkEnd w:id="63"/>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C21E45" w:rsidRDefault="009D1852" w:rsidP="00C21E45">
      <w:pPr>
        <w:keepNext/>
        <w:spacing w:line="360" w:lineRule="auto"/>
        <w:jc w:val="center"/>
      </w:pPr>
      <w:r>
        <w:rPr>
          <w:noProof/>
          <w:szCs w:val="24"/>
          <w:lang w:eastAsia="pl-PL"/>
        </w:rPr>
        <w:drawing>
          <wp:inline distT="0" distB="0" distL="0" distR="0" wp14:anchorId="271B5961" wp14:editId="5F40ADE3">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21279D" w:rsidRDefault="00C21E45" w:rsidP="00C21E45">
      <w:pPr>
        <w:pStyle w:val="Legenda"/>
        <w:jc w:val="center"/>
        <w:rPr>
          <w:szCs w:val="24"/>
        </w:rPr>
      </w:pPr>
      <w:bookmarkStart w:id="64" w:name="_Toc3136161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17</w:t>
      </w:r>
      <w:r w:rsidR="007E176F">
        <w:fldChar w:fldCharType="end"/>
      </w:r>
      <w:r>
        <w:t xml:space="preserve"> </w:t>
      </w:r>
      <w:r w:rsidRPr="00C21E45">
        <w:rPr>
          <w:b w:val="0"/>
        </w:rPr>
        <w:t>Formularz zamówienia dla osoby prywatnej z włączoną opcja faktura VAT</w:t>
      </w:r>
      <w:bookmarkEnd w:id="64"/>
    </w:p>
    <w:p w:rsidR="009D1852" w:rsidRPr="009D1852" w:rsidRDefault="009D1852" w:rsidP="009D1852">
      <w:pPr>
        <w:jc w:val="center"/>
        <w:rPr>
          <w:sz w:val="20"/>
          <w:szCs w:val="24"/>
        </w:rPr>
      </w:pPr>
    </w:p>
    <w:p w:rsidR="00B50C4F" w:rsidRDefault="004A4928" w:rsidP="00B50C4F">
      <w:pPr>
        <w:keepNext/>
        <w:jc w:val="center"/>
      </w:pPr>
      <w:r>
        <w:rPr>
          <w:noProof/>
          <w:sz w:val="20"/>
          <w:szCs w:val="24"/>
          <w:lang w:eastAsia="pl-PL"/>
        </w:rPr>
        <w:lastRenderedPageBreak/>
        <w:drawing>
          <wp:inline distT="0" distB="0" distL="0" distR="0" wp14:anchorId="122466A1" wp14:editId="1981E3C4">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0510BA" w:rsidRDefault="00B50C4F" w:rsidP="00B50C4F">
      <w:pPr>
        <w:pStyle w:val="Legenda"/>
        <w:jc w:val="center"/>
        <w:rPr>
          <w:szCs w:val="24"/>
        </w:rPr>
      </w:pPr>
      <w:bookmarkStart w:id="65" w:name="_Toc3136161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18</w:t>
      </w:r>
      <w:r w:rsidR="007E176F">
        <w:fldChar w:fldCharType="end"/>
      </w:r>
      <w:r>
        <w:t xml:space="preserve"> </w:t>
      </w:r>
      <w:r w:rsidRPr="00B50C4F">
        <w:rPr>
          <w:b w:val="0"/>
        </w:rPr>
        <w:t>Formularz zamówienia dla firmy</w:t>
      </w:r>
      <w:bookmarkEnd w:id="65"/>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B50C4F" w:rsidRDefault="00E73947" w:rsidP="00B50C4F">
      <w:pPr>
        <w:keepNext/>
        <w:spacing w:line="360" w:lineRule="auto"/>
        <w:ind w:firstLine="709"/>
        <w:jc w:val="center"/>
      </w:pPr>
      <w:r>
        <w:rPr>
          <w:noProof/>
          <w:sz w:val="20"/>
          <w:szCs w:val="24"/>
          <w:lang w:eastAsia="pl-PL"/>
        </w:rPr>
        <w:drawing>
          <wp:inline distT="0" distB="0" distL="0" distR="0" wp14:anchorId="39030DBA" wp14:editId="45325DCE">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0510BA" w:rsidRDefault="00B50C4F" w:rsidP="00B50C4F">
      <w:pPr>
        <w:pStyle w:val="Legenda"/>
        <w:jc w:val="center"/>
        <w:rPr>
          <w:szCs w:val="24"/>
        </w:rPr>
      </w:pPr>
      <w:bookmarkStart w:id="66" w:name="_Toc3136162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19</w:t>
      </w:r>
      <w:r w:rsidR="007E176F">
        <w:fldChar w:fldCharType="end"/>
      </w:r>
      <w:r>
        <w:t xml:space="preserve"> </w:t>
      </w:r>
      <w:r w:rsidRPr="00B50C4F">
        <w:rPr>
          <w:b w:val="0"/>
        </w:rPr>
        <w:t>Etap dostawy i płatności zamówienia</w:t>
      </w:r>
      <w:bookmarkEnd w:id="66"/>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w:t>
      </w:r>
      <w:r w:rsidR="005C071C">
        <w:rPr>
          <w:szCs w:val="24"/>
        </w:rPr>
        <w:t>1</w:t>
      </w:r>
      <w:r w:rsidR="005D407D">
        <w:rPr>
          <w:szCs w:val="24"/>
        </w:rPr>
        <w:t>.</w:t>
      </w:r>
    </w:p>
    <w:p w:rsidR="00B50C4F" w:rsidRDefault="00CA6FA8" w:rsidP="00B50C4F">
      <w:pPr>
        <w:keepNext/>
        <w:spacing w:line="360" w:lineRule="auto"/>
        <w:jc w:val="center"/>
      </w:pPr>
      <w:r>
        <w:rPr>
          <w:noProof/>
          <w:szCs w:val="24"/>
          <w:lang w:eastAsia="pl-PL"/>
        </w:rPr>
        <w:lastRenderedPageBreak/>
        <w:drawing>
          <wp:inline distT="0" distB="0" distL="0" distR="0" wp14:anchorId="72D1826C" wp14:editId="6A857067">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8850FF" w:rsidRPr="00B50C4F" w:rsidRDefault="00B50C4F" w:rsidP="00B50C4F">
      <w:pPr>
        <w:pStyle w:val="Legenda"/>
        <w:jc w:val="center"/>
        <w:rPr>
          <w:sz w:val="24"/>
          <w:szCs w:val="24"/>
        </w:rPr>
      </w:pPr>
      <w:bookmarkStart w:id="67" w:name="_Toc3136162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20</w:t>
      </w:r>
      <w:r w:rsidR="007E176F">
        <w:fldChar w:fldCharType="end"/>
      </w:r>
      <w:r>
        <w:t xml:space="preserve"> </w:t>
      </w:r>
      <w:r w:rsidRPr="00B50C4F">
        <w:rPr>
          <w:b w:val="0"/>
        </w:rPr>
        <w:t>Potwierdzenie wprowadzonych danych z nakazem płatności</w:t>
      </w:r>
      <w:bookmarkEnd w:id="67"/>
    </w:p>
    <w:p w:rsidR="00B50C4F" w:rsidRDefault="00D873CB" w:rsidP="00B50C4F">
      <w:pPr>
        <w:keepNext/>
        <w:spacing w:line="360" w:lineRule="auto"/>
        <w:jc w:val="center"/>
      </w:pPr>
      <w:r>
        <w:rPr>
          <w:noProof/>
          <w:szCs w:val="24"/>
          <w:lang w:eastAsia="pl-PL"/>
        </w:rPr>
        <w:drawing>
          <wp:inline distT="0" distB="0" distL="0" distR="0" wp14:anchorId="65FA144A" wp14:editId="45E951DE">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0510BA" w:rsidRPr="00B50C4F" w:rsidRDefault="00B50C4F" w:rsidP="00B50C4F">
      <w:pPr>
        <w:pStyle w:val="Legenda"/>
        <w:jc w:val="center"/>
        <w:rPr>
          <w:sz w:val="24"/>
          <w:szCs w:val="24"/>
        </w:rPr>
      </w:pPr>
      <w:bookmarkStart w:id="68" w:name="_Toc3136162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21</w:t>
      </w:r>
      <w:r w:rsidR="007E176F">
        <w:fldChar w:fldCharType="end"/>
      </w:r>
      <w:r>
        <w:t xml:space="preserve"> </w:t>
      </w:r>
      <w:r w:rsidRPr="00B50C4F">
        <w:rPr>
          <w:b w:val="0"/>
        </w:rPr>
        <w:t>Poprawność działania kodu rabatowego</w:t>
      </w:r>
      <w:bookmarkEnd w:id="68"/>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69" w:name="_Toc31363237"/>
      <w:r w:rsidRPr="00C57843">
        <w:lastRenderedPageBreak/>
        <w:t>Funkcje panelu użytkownika</w:t>
      </w:r>
      <w:bookmarkEnd w:id="69"/>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w:t>
      </w:r>
      <w:r w:rsidR="00B64796">
        <w:t>2</w:t>
      </w:r>
      <w:r w:rsidR="00F8793F">
        <w:t>,</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w:t>
      </w:r>
      <w:r w:rsidR="00B64796">
        <w:t>3</w:t>
      </w:r>
      <w:r w:rsidR="002B0BDC">
        <w:t>)</w:t>
      </w:r>
      <w:r>
        <w:t>.</w:t>
      </w:r>
      <w:r w:rsidR="00DA5662">
        <w:t xml:space="preserve"> Zamówienie nr 137, to zamówienie </w:t>
      </w:r>
      <w:r w:rsidR="007C5DD9">
        <w:t>utworzone</w:t>
      </w:r>
      <w:r w:rsidR="00C806D7">
        <w:t xml:space="preserve"> w </w:t>
      </w:r>
      <w:r w:rsidR="00DA5662">
        <w:t>punkcie 4.1.3.</w:t>
      </w:r>
    </w:p>
    <w:p w:rsidR="00B64796" w:rsidRDefault="00154DAC" w:rsidP="00B64796">
      <w:pPr>
        <w:keepNext/>
        <w:spacing w:line="360" w:lineRule="auto"/>
        <w:jc w:val="center"/>
      </w:pPr>
      <w:r>
        <w:rPr>
          <w:noProof/>
          <w:lang w:eastAsia="pl-PL"/>
        </w:rPr>
        <w:drawing>
          <wp:inline distT="0" distB="0" distL="0" distR="0" wp14:anchorId="30294270" wp14:editId="39E68513">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8850FF" w:rsidRPr="00B64796" w:rsidRDefault="00B64796" w:rsidP="00B64796">
      <w:pPr>
        <w:pStyle w:val="Legenda"/>
        <w:jc w:val="center"/>
        <w:rPr>
          <w:sz w:val="24"/>
        </w:rPr>
      </w:pPr>
      <w:bookmarkStart w:id="70" w:name="_Toc3136162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22</w:t>
      </w:r>
      <w:r w:rsidR="007E176F">
        <w:fldChar w:fldCharType="end"/>
      </w:r>
      <w:r>
        <w:t xml:space="preserve"> </w:t>
      </w:r>
      <w:r w:rsidRPr="00B64796">
        <w:rPr>
          <w:b w:val="0"/>
        </w:rPr>
        <w:t>Panel użytkownika, moje zamówienia</w:t>
      </w:r>
      <w:bookmarkEnd w:id="70"/>
    </w:p>
    <w:p w:rsidR="00621B09" w:rsidRDefault="00154DAC" w:rsidP="00621B09">
      <w:pPr>
        <w:keepNext/>
        <w:spacing w:line="360" w:lineRule="auto"/>
        <w:jc w:val="center"/>
      </w:pPr>
      <w:r>
        <w:rPr>
          <w:noProof/>
          <w:lang w:eastAsia="pl-PL"/>
        </w:rPr>
        <w:drawing>
          <wp:inline distT="0" distB="0" distL="0" distR="0" wp14:anchorId="1FFB7AB3" wp14:editId="0D9EDB34">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0510BA" w:rsidRPr="00621B09" w:rsidRDefault="00621B09" w:rsidP="00621B09">
      <w:pPr>
        <w:pStyle w:val="Legenda"/>
        <w:jc w:val="center"/>
        <w:rPr>
          <w:sz w:val="24"/>
        </w:rPr>
      </w:pPr>
      <w:bookmarkStart w:id="71" w:name="_Toc3136162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23</w:t>
      </w:r>
      <w:r w:rsidR="007E176F">
        <w:fldChar w:fldCharType="end"/>
      </w:r>
      <w:r>
        <w:t xml:space="preserve"> </w:t>
      </w:r>
      <w:r w:rsidRPr="00497DD4">
        <w:rPr>
          <w:b w:val="0"/>
        </w:rPr>
        <w:t>Szczegóły zamówienia nr 137</w:t>
      </w:r>
      <w:bookmarkEnd w:id="71"/>
    </w:p>
    <w:p w:rsidR="00FE7029" w:rsidRDefault="00D86E5F" w:rsidP="00FE7029">
      <w:pPr>
        <w:spacing w:line="360" w:lineRule="auto"/>
        <w:jc w:val="both"/>
      </w:pPr>
      <w:r>
        <w:t>Na rys 4.2</w:t>
      </w:r>
      <w:r w:rsidR="00497DD4">
        <w:t>3</w:t>
      </w:r>
      <w:r>
        <w:t xml:space="preserve">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Faktura VAT zostaje automatycznie pobierana na urządzenie. Rys 4.2</w:t>
      </w:r>
      <w:r w:rsidR="00497DD4">
        <w:t>4</w:t>
      </w:r>
      <w:r w:rsidR="003A1ADD">
        <w:t xml:space="preserve"> przedstawia fakturę dla zamówienia </w:t>
      </w:r>
      <w:r w:rsidR="00850E41">
        <w:t xml:space="preserve">nr. </w:t>
      </w:r>
      <w:r w:rsidR="003A1ADD">
        <w:t>137.</w:t>
      </w:r>
    </w:p>
    <w:p w:rsidR="00497DD4" w:rsidRDefault="008F702E" w:rsidP="00497DD4">
      <w:pPr>
        <w:keepNext/>
        <w:spacing w:line="360" w:lineRule="auto"/>
        <w:jc w:val="center"/>
      </w:pPr>
      <w:r>
        <w:rPr>
          <w:noProof/>
          <w:lang w:eastAsia="pl-PL"/>
        </w:rPr>
        <w:drawing>
          <wp:inline distT="0" distB="0" distL="0" distR="0" wp14:anchorId="44266C9A" wp14:editId="1121249E">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0510BA" w:rsidRPr="00497DD4" w:rsidRDefault="00497DD4" w:rsidP="00497DD4">
      <w:pPr>
        <w:pStyle w:val="Legenda"/>
        <w:jc w:val="center"/>
        <w:rPr>
          <w:sz w:val="24"/>
        </w:rPr>
      </w:pPr>
      <w:bookmarkStart w:id="72" w:name="_Toc3136162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24</w:t>
      </w:r>
      <w:r w:rsidR="007E176F">
        <w:fldChar w:fldCharType="end"/>
      </w:r>
      <w:r>
        <w:t xml:space="preserve"> </w:t>
      </w:r>
      <w:r w:rsidRPr="00497DD4">
        <w:rPr>
          <w:b w:val="0"/>
        </w:rPr>
        <w:t>Faktura VAT zamówienia nr. 137</w:t>
      </w:r>
      <w:bookmarkEnd w:id="72"/>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w:t>
      </w:r>
      <w:r w:rsidR="00674294">
        <w:t>2</w:t>
      </w:r>
      <w:r w:rsidR="00EF0D1F">
        <w:t>.</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674294">
        <w:t>5</w:t>
      </w:r>
      <w:r w:rsidR="00DC4163">
        <w:t xml:space="preserve">). Jeżeli wszystkie dane zostały poprawnie wprowadzone, na adres e-mail zostanie przesłany </w:t>
      </w:r>
      <w:r w:rsidR="00A25431">
        <w:t>w formie PDF</w:t>
      </w:r>
      <w:r w:rsidR="001F729D">
        <w:t xml:space="preserve"> (rys. 4.2</w:t>
      </w:r>
      <w:r w:rsidR="00674294">
        <w:t>6</w:t>
      </w:r>
      <w:r w:rsidR="001F729D">
        <w:t>)</w:t>
      </w:r>
      <w:r w:rsidR="00DC4163">
        <w:t xml:space="preserve"> oraz inf</w:t>
      </w:r>
      <w:r w:rsidR="003163FB">
        <w:t xml:space="preserve">ormacja o dalszym postępowaniu. </w:t>
      </w:r>
    </w:p>
    <w:p w:rsidR="00674294" w:rsidRDefault="00004D49" w:rsidP="00674294">
      <w:pPr>
        <w:keepNext/>
        <w:spacing w:line="360" w:lineRule="auto"/>
        <w:jc w:val="center"/>
      </w:pPr>
      <w:r>
        <w:rPr>
          <w:noProof/>
          <w:lang w:eastAsia="pl-PL"/>
        </w:rPr>
        <w:drawing>
          <wp:inline distT="0" distB="0" distL="0" distR="0" wp14:anchorId="3C92E6E1" wp14:editId="6AB00F17">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510BA" w:rsidRPr="00674294" w:rsidRDefault="00674294" w:rsidP="00674294">
      <w:pPr>
        <w:pStyle w:val="Legenda"/>
        <w:jc w:val="center"/>
        <w:rPr>
          <w:sz w:val="24"/>
        </w:rPr>
      </w:pPr>
      <w:bookmarkStart w:id="73" w:name="_Toc3136162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25</w:t>
      </w:r>
      <w:r w:rsidR="007E176F">
        <w:fldChar w:fldCharType="end"/>
      </w:r>
      <w:r>
        <w:t xml:space="preserve"> </w:t>
      </w:r>
      <w:r w:rsidRPr="00674294">
        <w:rPr>
          <w:b w:val="0"/>
        </w:rPr>
        <w:t>Zwrot dwóch przedmiotów z zamówienia nr. 137</w:t>
      </w:r>
      <w:bookmarkEnd w:id="73"/>
    </w:p>
    <w:p w:rsidR="00674294" w:rsidRDefault="00423BC4" w:rsidP="00674294">
      <w:pPr>
        <w:keepNext/>
        <w:spacing w:line="360" w:lineRule="auto"/>
        <w:jc w:val="center"/>
      </w:pPr>
      <w:r>
        <w:rPr>
          <w:noProof/>
          <w:lang w:eastAsia="pl-PL"/>
        </w:rPr>
        <w:drawing>
          <wp:inline distT="0" distB="0" distL="0" distR="0" wp14:anchorId="37F7F927" wp14:editId="3F1E1061">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0510BA" w:rsidRPr="00674294" w:rsidRDefault="00674294" w:rsidP="00674294">
      <w:pPr>
        <w:pStyle w:val="Legenda"/>
        <w:jc w:val="center"/>
        <w:rPr>
          <w:sz w:val="24"/>
        </w:rPr>
      </w:pPr>
      <w:bookmarkStart w:id="74" w:name="_Toc3136162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26</w:t>
      </w:r>
      <w:r w:rsidR="007E176F">
        <w:fldChar w:fldCharType="end"/>
      </w:r>
      <w:r>
        <w:t xml:space="preserve"> </w:t>
      </w:r>
      <w:r w:rsidRPr="00674294">
        <w:rPr>
          <w:b w:val="0"/>
        </w:rPr>
        <w:t>Uzupełniony formularz zwrotu wysłany przez e-mail</w:t>
      </w:r>
      <w:bookmarkEnd w:id="74"/>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Na rys. 4.2</w:t>
      </w:r>
      <w:r w:rsidR="003D4A96">
        <w:t>7</w:t>
      </w:r>
      <w:r w:rsidR="00343135">
        <w:t xml:space="preserve">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w:t>
      </w:r>
      <w:r w:rsidR="003D4A96">
        <w:t>8</w:t>
      </w:r>
      <w:r w:rsidR="00E54FA8">
        <w:t>).</w:t>
      </w:r>
    </w:p>
    <w:p w:rsidR="003D4A96" w:rsidRDefault="00762F2C" w:rsidP="003D4A96">
      <w:pPr>
        <w:keepNext/>
        <w:spacing w:line="360" w:lineRule="auto"/>
        <w:jc w:val="center"/>
      </w:pPr>
      <w:r>
        <w:rPr>
          <w:noProof/>
          <w:lang w:eastAsia="pl-PL"/>
        </w:rPr>
        <w:drawing>
          <wp:inline distT="0" distB="0" distL="0" distR="0" wp14:anchorId="52045120" wp14:editId="0AA90BE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Pr="003D4A96" w:rsidRDefault="003D4A96" w:rsidP="003D4A96">
      <w:pPr>
        <w:pStyle w:val="Legenda"/>
        <w:jc w:val="center"/>
        <w:rPr>
          <w:sz w:val="24"/>
        </w:rPr>
      </w:pPr>
      <w:bookmarkStart w:id="75" w:name="_Toc3136162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27</w:t>
      </w:r>
      <w:r w:rsidR="007E176F">
        <w:fldChar w:fldCharType="end"/>
      </w:r>
      <w:r>
        <w:t xml:space="preserve"> </w:t>
      </w:r>
      <w:r w:rsidRPr="003D4A96">
        <w:rPr>
          <w:b w:val="0"/>
        </w:rPr>
        <w:t>Formularz reklamacyjny dla zamówienia nr 138.</w:t>
      </w:r>
      <w:bookmarkEnd w:id="75"/>
    </w:p>
    <w:p w:rsidR="003D4A96" w:rsidRDefault="007A66EE" w:rsidP="003D4A96">
      <w:pPr>
        <w:keepNext/>
        <w:spacing w:line="360" w:lineRule="auto"/>
        <w:jc w:val="center"/>
      </w:pPr>
      <w:r>
        <w:rPr>
          <w:noProof/>
          <w:lang w:eastAsia="pl-PL"/>
        </w:rPr>
        <w:lastRenderedPageBreak/>
        <w:drawing>
          <wp:inline distT="0" distB="0" distL="0" distR="0" wp14:anchorId="0EE80F9F" wp14:editId="77AC1223">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4129E0" w:rsidRPr="003D4A96" w:rsidRDefault="003D4A96" w:rsidP="003D4A96">
      <w:pPr>
        <w:pStyle w:val="Legenda"/>
        <w:jc w:val="center"/>
        <w:rPr>
          <w:sz w:val="24"/>
        </w:rPr>
      </w:pPr>
      <w:bookmarkStart w:id="76" w:name="_Toc3136162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28</w:t>
      </w:r>
      <w:r w:rsidR="007E176F">
        <w:fldChar w:fldCharType="end"/>
      </w:r>
      <w:r>
        <w:t xml:space="preserve"> </w:t>
      </w:r>
      <w:r w:rsidRPr="003D4A96">
        <w:rPr>
          <w:b w:val="0"/>
        </w:rPr>
        <w:t>Formularz reklamacyjny PDF</w:t>
      </w:r>
      <w:bookmarkEnd w:id="76"/>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w:t>
      </w:r>
      <w:r w:rsidR="00A605CD">
        <w:t>9</w:t>
      </w:r>
      <w:r>
        <w:t>).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w:t>
      </w:r>
      <w:r w:rsidR="00A605CD">
        <w:t>30</w:t>
      </w:r>
      <w:r w:rsidR="00CE4821">
        <w:t xml:space="preserve"> oraz 4.</w:t>
      </w:r>
      <w:r w:rsidR="00A605CD">
        <w:t>31</w:t>
      </w:r>
      <w:r w:rsidR="00CE4821">
        <w:t>.</w:t>
      </w:r>
    </w:p>
    <w:p w:rsidR="00A605CD" w:rsidRDefault="00ED427A" w:rsidP="00A605CD">
      <w:pPr>
        <w:keepNext/>
        <w:spacing w:line="360" w:lineRule="auto"/>
        <w:jc w:val="center"/>
      </w:pPr>
      <w:r>
        <w:rPr>
          <w:noProof/>
          <w:lang w:eastAsia="pl-PL"/>
        </w:rPr>
        <w:drawing>
          <wp:inline distT="0" distB="0" distL="0" distR="0" wp14:anchorId="05767B4C" wp14:editId="2D64D539">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Default="00A605CD" w:rsidP="00A605CD">
      <w:pPr>
        <w:pStyle w:val="Legenda"/>
        <w:jc w:val="center"/>
      </w:pPr>
      <w:bookmarkStart w:id="77" w:name="_Toc3136163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29</w:t>
      </w:r>
      <w:r w:rsidR="007E176F">
        <w:fldChar w:fldCharType="end"/>
      </w:r>
      <w:r>
        <w:t xml:space="preserve"> </w:t>
      </w:r>
      <w:r w:rsidRPr="00A605CD">
        <w:rPr>
          <w:b w:val="0"/>
        </w:rPr>
        <w:t>Panel użytkownika, zwroty i reklamacje</w:t>
      </w:r>
      <w:bookmarkEnd w:id="77"/>
    </w:p>
    <w:p w:rsidR="00A605CD" w:rsidRDefault="00204835" w:rsidP="00A605CD">
      <w:pPr>
        <w:keepNext/>
        <w:spacing w:line="360" w:lineRule="auto"/>
        <w:jc w:val="center"/>
      </w:pPr>
      <w:r>
        <w:rPr>
          <w:noProof/>
          <w:lang w:eastAsia="pl-PL"/>
        </w:rPr>
        <w:lastRenderedPageBreak/>
        <w:drawing>
          <wp:inline distT="0" distB="0" distL="0" distR="0" wp14:anchorId="60F12325" wp14:editId="1DDE354F">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455C6A" w:rsidRPr="00A605CD" w:rsidRDefault="00A605CD" w:rsidP="00A605CD">
      <w:pPr>
        <w:pStyle w:val="Legenda"/>
        <w:jc w:val="center"/>
        <w:rPr>
          <w:sz w:val="24"/>
        </w:rPr>
      </w:pPr>
      <w:bookmarkStart w:id="78" w:name="_Toc3136163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30</w:t>
      </w:r>
      <w:r w:rsidR="007E176F">
        <w:fldChar w:fldCharType="end"/>
      </w:r>
      <w:r>
        <w:t xml:space="preserve"> </w:t>
      </w:r>
      <w:r w:rsidRPr="00A605CD">
        <w:rPr>
          <w:b w:val="0"/>
        </w:rPr>
        <w:t>Szczegóły zwrotu nr 73 dla zamówienia nr 137</w:t>
      </w:r>
      <w:bookmarkEnd w:id="78"/>
    </w:p>
    <w:p w:rsidR="00A605CD" w:rsidRDefault="00455C6A" w:rsidP="00A605CD">
      <w:pPr>
        <w:keepNext/>
        <w:spacing w:line="360" w:lineRule="auto"/>
        <w:jc w:val="center"/>
      </w:pPr>
      <w:r>
        <w:rPr>
          <w:noProof/>
          <w:lang w:eastAsia="pl-PL"/>
        </w:rPr>
        <w:drawing>
          <wp:inline distT="0" distB="0" distL="0" distR="0" wp14:anchorId="0FEE7BEF" wp14:editId="4B154223">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0510BA" w:rsidRPr="00A605CD" w:rsidRDefault="00A605CD" w:rsidP="00A605CD">
      <w:pPr>
        <w:pStyle w:val="Legenda"/>
        <w:jc w:val="center"/>
        <w:rPr>
          <w:sz w:val="24"/>
        </w:rPr>
      </w:pPr>
      <w:bookmarkStart w:id="79" w:name="_Toc3136163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31</w:t>
      </w:r>
      <w:r w:rsidR="007E176F">
        <w:fldChar w:fldCharType="end"/>
      </w:r>
      <w:r>
        <w:t xml:space="preserve"> </w:t>
      </w:r>
      <w:r w:rsidRPr="00A605CD">
        <w:rPr>
          <w:b w:val="0"/>
        </w:rPr>
        <w:t>Szczegóły reklamacji nr 64 dla zamówienia nr 138</w:t>
      </w:r>
      <w:bookmarkEnd w:id="79"/>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w:t>
      </w:r>
      <w:r w:rsidR="00167312">
        <w:t>2</w:t>
      </w:r>
      <w:r w:rsidR="00382B87">
        <w:t xml:space="preserve">. przedstawia panel </w:t>
      </w:r>
      <w:r w:rsidR="00382B87" w:rsidRPr="003F3FCA">
        <w:t>dane osobowe</w:t>
      </w:r>
      <w:r w:rsidR="00382B87">
        <w:t xml:space="preserve">. </w:t>
      </w:r>
    </w:p>
    <w:p w:rsidR="00167312" w:rsidRDefault="00721752" w:rsidP="00167312">
      <w:pPr>
        <w:keepNext/>
        <w:spacing w:line="360" w:lineRule="auto"/>
        <w:jc w:val="center"/>
      </w:pPr>
      <w:r>
        <w:rPr>
          <w:noProof/>
          <w:lang w:eastAsia="pl-PL"/>
        </w:rPr>
        <w:drawing>
          <wp:inline distT="0" distB="0" distL="0" distR="0" wp14:anchorId="5F29B6E1" wp14:editId="5E59B499">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Pr="00167312" w:rsidRDefault="00167312" w:rsidP="00167312">
      <w:pPr>
        <w:pStyle w:val="Legenda"/>
        <w:jc w:val="center"/>
        <w:rPr>
          <w:sz w:val="24"/>
        </w:rPr>
      </w:pPr>
      <w:bookmarkStart w:id="80" w:name="_Toc3136163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32</w:t>
      </w:r>
      <w:r w:rsidR="007E176F">
        <w:fldChar w:fldCharType="end"/>
      </w:r>
      <w:r>
        <w:t xml:space="preserve"> </w:t>
      </w:r>
      <w:r w:rsidRPr="00167312">
        <w:rPr>
          <w:b w:val="0"/>
        </w:rPr>
        <w:t>Panel użytkownika, dane osobowe</w:t>
      </w:r>
      <w:bookmarkEnd w:id="80"/>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pracownikiem</w:t>
      </w:r>
      <w:r w:rsidR="0055026C">
        <w:t xml:space="preserve"> sklepu</w:t>
      </w:r>
      <w:r w:rsidR="007049F3">
        <w:t xml:space="preserve"> </w:t>
      </w:r>
      <w:r w:rsidR="005774B9">
        <w:t>w sytuacji</w:t>
      </w:r>
      <w:r w:rsidR="0055026C">
        <w:t>,</w:t>
      </w:r>
      <w:r w:rsidR="005774B9">
        <w:t xml:space="preserve"> gdy mamy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w:t>
      </w:r>
      <w:r w:rsidR="008C342D">
        <w:t>3</w:t>
      </w:r>
      <w:r w:rsidR="002F2A3D">
        <w:t>, natomiast panel wiadomości na rys. 4.3</w:t>
      </w:r>
      <w:r w:rsidR="008C342D">
        <w:t>4</w:t>
      </w:r>
      <w:r w:rsidR="003C5EE0">
        <w:t xml:space="preserve">. </w:t>
      </w:r>
      <w:r w:rsidR="002639C7">
        <w:t>Klikając w ikonkę listu użytkownik przechodzi do nowego okienka (rys. 4.3</w:t>
      </w:r>
      <w:r w:rsidR="00073E7E">
        <w:t>5</w:t>
      </w:r>
      <w:r w:rsidR="002639C7">
        <w:t>), gdzie ma możliwość przeczytania odpowiedzi od pracownika oraz wysłania kolejnego zapytania związanego z tą samą sprawą</w:t>
      </w:r>
      <w:r w:rsidR="00E41AFA">
        <w:t xml:space="preserve"> (rys. 4.3</w:t>
      </w:r>
      <w:r w:rsidR="00073E7E">
        <w:t>6</w:t>
      </w:r>
      <w:r w:rsidR="00E41AFA">
        <w:t>)</w:t>
      </w:r>
      <w:r w:rsidR="002639C7">
        <w:t xml:space="preserve">. </w:t>
      </w:r>
      <w:r w:rsidR="00FD496C">
        <w:t>W przypadku kliknięcia ikonki kosza, użytkownik kasuje całe zgłoszenie bez możliwości kontynuowania korespondencji.</w:t>
      </w:r>
    </w:p>
    <w:p w:rsidR="008C342D" w:rsidRDefault="007C5D4F" w:rsidP="008C342D">
      <w:pPr>
        <w:keepNext/>
        <w:spacing w:before="240"/>
        <w:jc w:val="center"/>
      </w:pPr>
      <w:r>
        <w:rPr>
          <w:noProof/>
          <w:lang w:eastAsia="pl-PL"/>
        </w:rPr>
        <w:drawing>
          <wp:inline distT="0" distB="0" distL="0" distR="0" wp14:anchorId="01122FFD" wp14:editId="31C7B123">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8850FF" w:rsidRPr="008C342D" w:rsidRDefault="008C342D" w:rsidP="008C342D">
      <w:pPr>
        <w:pStyle w:val="Legenda"/>
        <w:spacing w:before="240"/>
        <w:jc w:val="center"/>
        <w:rPr>
          <w:sz w:val="24"/>
        </w:rPr>
      </w:pPr>
      <w:bookmarkStart w:id="81" w:name="_Toc3136163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33</w:t>
      </w:r>
      <w:r w:rsidR="007E176F">
        <w:fldChar w:fldCharType="end"/>
      </w:r>
      <w:r>
        <w:t xml:space="preserve"> </w:t>
      </w:r>
      <w:r w:rsidRPr="00A27A3E">
        <w:t>Formularz zgłoszenia</w:t>
      </w:r>
      <w:bookmarkEnd w:id="81"/>
    </w:p>
    <w:p w:rsidR="008C342D" w:rsidRDefault="00CF159B" w:rsidP="008C342D">
      <w:pPr>
        <w:keepNext/>
        <w:spacing w:before="240"/>
        <w:jc w:val="center"/>
      </w:pPr>
      <w:r>
        <w:rPr>
          <w:noProof/>
          <w:sz w:val="20"/>
          <w:lang w:eastAsia="pl-PL"/>
        </w:rPr>
        <w:drawing>
          <wp:inline distT="0" distB="0" distL="0" distR="0" wp14:anchorId="14E1665F" wp14:editId="2620FAFE">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0510BA" w:rsidRDefault="008C342D" w:rsidP="008C342D">
      <w:pPr>
        <w:pStyle w:val="Legenda"/>
        <w:spacing w:before="240"/>
        <w:jc w:val="center"/>
      </w:pPr>
      <w:bookmarkStart w:id="82" w:name="_Toc3136163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34</w:t>
      </w:r>
      <w:r w:rsidR="007E176F">
        <w:fldChar w:fldCharType="end"/>
      </w:r>
      <w:r>
        <w:t xml:space="preserve"> </w:t>
      </w:r>
      <w:r w:rsidRPr="008C342D">
        <w:rPr>
          <w:b w:val="0"/>
        </w:rPr>
        <w:t>Panel użytkownika, wiadomości</w:t>
      </w:r>
      <w:bookmarkEnd w:id="82"/>
    </w:p>
    <w:p w:rsidR="00073E7E" w:rsidRDefault="003C5EE0" w:rsidP="00073E7E">
      <w:pPr>
        <w:keepNext/>
        <w:spacing w:before="240"/>
        <w:jc w:val="center"/>
      </w:pPr>
      <w:r>
        <w:rPr>
          <w:noProof/>
          <w:sz w:val="20"/>
          <w:lang w:eastAsia="pl-PL"/>
        </w:rPr>
        <w:lastRenderedPageBreak/>
        <w:drawing>
          <wp:inline distT="0" distB="0" distL="0" distR="0" wp14:anchorId="39109B84" wp14:editId="4D2AEFAB">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073E7E" w:rsidP="00073E7E">
      <w:pPr>
        <w:pStyle w:val="Legenda"/>
        <w:spacing w:before="240"/>
        <w:jc w:val="center"/>
      </w:pPr>
      <w:bookmarkStart w:id="83" w:name="_Toc3136163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35</w:t>
      </w:r>
      <w:r w:rsidR="007E176F">
        <w:fldChar w:fldCharType="end"/>
      </w:r>
      <w:r>
        <w:t xml:space="preserve"> </w:t>
      </w:r>
      <w:r w:rsidRPr="00073E7E">
        <w:rPr>
          <w:b w:val="0"/>
        </w:rPr>
        <w:t>Panel użytkownika, szczegóły zgłoszenia</w:t>
      </w:r>
      <w:bookmarkEnd w:id="83"/>
    </w:p>
    <w:p w:rsidR="00073E7E" w:rsidRDefault="000F1673" w:rsidP="00073E7E">
      <w:pPr>
        <w:keepNext/>
        <w:spacing w:before="240"/>
        <w:jc w:val="center"/>
      </w:pPr>
      <w:r>
        <w:rPr>
          <w:noProof/>
          <w:sz w:val="20"/>
          <w:lang w:eastAsia="pl-PL"/>
        </w:rPr>
        <w:drawing>
          <wp:inline distT="0" distB="0" distL="0" distR="0" wp14:anchorId="73E9653F" wp14:editId="5BDE1CFE">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53171D" w:rsidRDefault="00073E7E" w:rsidP="00073E7E">
      <w:pPr>
        <w:pStyle w:val="Legenda"/>
        <w:spacing w:before="240"/>
        <w:jc w:val="center"/>
      </w:pPr>
      <w:bookmarkStart w:id="84" w:name="_Toc3136163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36</w:t>
      </w:r>
      <w:r w:rsidR="007E176F">
        <w:fldChar w:fldCharType="end"/>
      </w:r>
      <w:r>
        <w:t xml:space="preserve"> </w:t>
      </w:r>
      <w:r w:rsidRPr="00A5425A">
        <w:rPr>
          <w:b w:val="0"/>
        </w:rPr>
        <w:t>Panel użytkownika, szczegóły zgłoszenia, dodatkowa odpowiedź na zgłoszenie</w:t>
      </w:r>
      <w:bookmarkEnd w:id="84"/>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85" w:name="_Toc31363238"/>
      <w:r w:rsidRPr="00C57843">
        <w:t xml:space="preserve">Działanie </w:t>
      </w:r>
      <w:r w:rsidR="00C9107D" w:rsidRPr="00C57843">
        <w:t>panelu do obsługi sklepu komputerowego</w:t>
      </w:r>
      <w:bookmarkEnd w:id="85"/>
    </w:p>
    <w:p w:rsidR="004A50A2" w:rsidRPr="00591D6D" w:rsidRDefault="004A50A2" w:rsidP="004A50A2">
      <w:pPr>
        <w:pStyle w:val="Tekstpodstawowy"/>
      </w:pPr>
      <w:r w:rsidRPr="00591D6D">
        <w:t>W tym podrozdziale zostanie przedstawiony interfejs graficzny panelu administracyjnego oraz jego najważniejsze funkcje. Strona nie jest dostępna online, dlatego aby zobaczyć jej działanie, należy uruchomić lokalny serwer za pomocą programu XAMPP i następni</w:t>
      </w:r>
      <w:r w:rsidR="00F11A91">
        <w:t>e w </w:t>
      </w:r>
      <w:r w:rsidRPr="00591D6D">
        <w:t xml:space="preserve">przeglądarce internetowej wpisać localhost/panel. Zostaniemy wtedy przekierowani na stronę logowania. </w:t>
      </w:r>
    </w:p>
    <w:p w:rsidR="004A50A2" w:rsidRDefault="004A50A2" w:rsidP="004A50A2">
      <w:pPr>
        <w:pStyle w:val="Tekstpodstawowy"/>
      </w:pPr>
      <w:r w:rsidRPr="00591D6D">
        <w:t xml:space="preserve">Opisywany panel jest napisany z wykorzystaniem </w:t>
      </w:r>
      <w:r w:rsidR="00014E4B">
        <w:t>języków HTML, CSS, PHP, MySQL i </w:t>
      </w:r>
      <w:r w:rsidRPr="00591D6D">
        <w:t>JavaScript.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86" w:name="_Toc31363239"/>
      <w:r w:rsidRPr="00E72D9D">
        <w:lastRenderedPageBreak/>
        <w:t>Ogólny wygląd i strona główna</w:t>
      </w:r>
      <w:bookmarkEnd w:id="86"/>
    </w:p>
    <w:p w:rsidR="00E72D9D" w:rsidRDefault="00E72D9D" w:rsidP="00E72D9D">
      <w:pPr>
        <w:pStyle w:val="Tekstpodstawowy"/>
        <w:rPr>
          <w:rStyle w:val="TekstpodstawowyZnak"/>
        </w:rPr>
      </w:pPr>
      <w:r w:rsidRPr="00591D6D">
        <w:rPr>
          <w:rStyle w:val="TekstpodstawowyZnak"/>
        </w:rPr>
        <w:t>Panel zaprojektowano tak, aby pracownik mógł szybko znal</w:t>
      </w:r>
      <w:r w:rsidR="00C45980">
        <w:rPr>
          <w:rStyle w:val="TekstpodstawowyZnak"/>
        </w:rPr>
        <w:t>eźć interesującą go funkcję. Na </w:t>
      </w:r>
      <w:r w:rsidRPr="00591D6D">
        <w:rPr>
          <w:rStyle w:val="TekstpodstawowyZnak"/>
        </w:rPr>
        <w:t xml:space="preserve">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w:t>
      </w:r>
      <w:r w:rsidR="006C1866">
        <w:rPr>
          <w:rStyle w:val="TekstpodstawowyZnak"/>
        </w:rPr>
        <w:t>niach, reklamacjach, zwrotach i </w:t>
      </w:r>
      <w:r w:rsidRPr="00591D6D">
        <w:rPr>
          <w:rStyle w:val="TekstpodstawowyZnak"/>
        </w:rPr>
        <w:t>zgłoszeniach. Zmienia się wtedy ich kolor na zielony, a w nawiasie pojawia się liczba takich zdarzeń. Tak samo zachowuje się odnośnik do produktów, który pokazuje ilość p</w:t>
      </w:r>
      <w:r w:rsidR="003B4BB6">
        <w:rPr>
          <w:rStyle w:val="TekstpodstawowyZnak"/>
        </w:rPr>
        <w:t>roduktów z </w:t>
      </w:r>
      <w:r w:rsidRPr="00591D6D">
        <w:rPr>
          <w:rStyle w:val="TekstpodstawowyZnak"/>
        </w:rPr>
        <w:t>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3</w:t>
      </w:r>
      <w:r w:rsidR="000B155A">
        <w:rPr>
          <w:rStyle w:val="TekstpodstawowyZnak"/>
        </w:rPr>
        <w:t>7</w:t>
      </w:r>
      <w:r w:rsidRPr="00591D6D">
        <w:rPr>
          <w:rStyle w:val="TekstpodstawowyZnak"/>
        </w:rPr>
        <w:t>)  jest podsumowaniem działania sklepu. Umieszczono na niej wykres przedstawiający sprzedaż w ciągu ostatnich 30 dni, szybki dostęp do dziesięciu ostatnich zamówień oraz statystyki produktów (5 ostatnio dodanych produktów, 5 najczęściej oglądanych produktów, 5 produktów których stan magazynowy jest niski i 5 ostatnio skomentowanych produktów).</w:t>
      </w:r>
    </w:p>
    <w:p w:rsidR="000B155A" w:rsidRDefault="00E72D9D" w:rsidP="000B155A">
      <w:pPr>
        <w:pStyle w:val="Rysunek"/>
      </w:pPr>
      <w:r>
        <w:rPr>
          <w:noProof/>
          <w:lang w:eastAsia="pl-PL"/>
        </w:rPr>
        <w:drawing>
          <wp:inline distT="0" distB="0" distL="0" distR="0" wp14:anchorId="2E037EE1" wp14:editId="57273A0E">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0B155A" w:rsidP="000B155A">
      <w:pPr>
        <w:pStyle w:val="Legenda"/>
        <w:jc w:val="center"/>
      </w:pPr>
      <w:bookmarkStart w:id="87" w:name="_Toc3136163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37</w:t>
      </w:r>
      <w:r w:rsidR="007E176F">
        <w:fldChar w:fldCharType="end"/>
      </w:r>
      <w:r>
        <w:t xml:space="preserve"> </w:t>
      </w:r>
      <w:r w:rsidRPr="000B155A">
        <w:rPr>
          <w:b w:val="0"/>
        </w:rPr>
        <w:t>Strona główna panelu administracyjnego</w:t>
      </w:r>
      <w:bookmarkEnd w:id="87"/>
    </w:p>
    <w:p w:rsidR="008B00FC" w:rsidRDefault="008B00FC" w:rsidP="00E72D9D">
      <w:pPr>
        <w:pStyle w:val="Nagwek3"/>
      </w:pPr>
      <w:bookmarkStart w:id="88" w:name="_Toc31363240"/>
      <w:r w:rsidRPr="00C57843">
        <w:lastRenderedPageBreak/>
        <w:t>Obsługa zamówień</w:t>
      </w:r>
      <w:bookmarkEnd w:id="88"/>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w:t>
      </w:r>
      <w:r w:rsidR="00AE11DA">
        <w:t>8</w:t>
      </w:r>
      <w:r>
        <w:t xml:space="preserve">), które mają status </w:t>
      </w:r>
      <w:r w:rsidR="00C75383">
        <w:rPr>
          <w:i/>
        </w:rPr>
        <w:t>W </w:t>
      </w:r>
      <w:r w:rsidRPr="00596F9F">
        <w:rPr>
          <w:i/>
        </w:rPr>
        <w:t>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rsidR="00B70C36">
        <w:t xml:space="preserve"> samego</w:t>
      </w:r>
      <w:r w:rsidRPr="00FA7A7A">
        <w:t>.</w:t>
      </w:r>
      <w:r>
        <w:t xml:space="preserve"> Lista prezentuje podstawowe dane z zamówienia takie jak: status zapłaty, status zamówienia, data złożenia zamówienia, imię i nazwisko zamawiającego, zamawiane</w:t>
      </w:r>
      <w:r w:rsidR="00C75383">
        <w:t xml:space="preserve"> produkty, wartość zamówienia i </w:t>
      </w:r>
      <w:r>
        <w:t xml:space="preserve">sposób dostarczenia. Zamówienia są </w:t>
      </w:r>
      <w:r w:rsidR="00255239">
        <w:t>po</w:t>
      </w:r>
      <w:r>
        <w:t>sortowane od najnowszego do najstarszego.</w:t>
      </w:r>
    </w:p>
    <w:p w:rsidR="00AE11DA" w:rsidRDefault="004A50A2" w:rsidP="00AE11DA">
      <w:pPr>
        <w:pStyle w:val="Rysunek"/>
      </w:pPr>
      <w:r>
        <w:rPr>
          <w:noProof/>
          <w:lang w:eastAsia="pl-PL"/>
        </w:rPr>
        <w:drawing>
          <wp:inline distT="0" distB="0" distL="0" distR="0" wp14:anchorId="728F0C36" wp14:editId="74D46727">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Default="00AE11DA" w:rsidP="00AE11DA">
      <w:pPr>
        <w:pStyle w:val="Legenda"/>
        <w:jc w:val="center"/>
      </w:pPr>
      <w:bookmarkStart w:id="89" w:name="_Toc3136163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38</w:t>
      </w:r>
      <w:r w:rsidR="007E176F">
        <w:fldChar w:fldCharType="end"/>
      </w:r>
      <w:r>
        <w:t xml:space="preserve"> </w:t>
      </w:r>
      <w:r w:rsidRPr="00AE11DA">
        <w:rPr>
          <w:b w:val="0"/>
        </w:rPr>
        <w:t>Lista niezrealizowanych zamówień</w:t>
      </w:r>
      <w:bookmarkEnd w:id="89"/>
    </w:p>
    <w:p w:rsidR="004A50A2" w:rsidRDefault="004A50A2" w:rsidP="004A50A2">
      <w:pPr>
        <w:pStyle w:val="Tekstpodstawowy"/>
        <w:ind w:firstLine="0"/>
      </w:pPr>
      <w:r>
        <w:t xml:space="preserve">Przycisk </w:t>
      </w:r>
      <w:r w:rsidRPr="00314FF3">
        <w:rPr>
          <w:i/>
        </w:rPr>
        <w:t>Zamówienia zakończone</w:t>
      </w:r>
      <w:r>
        <w:t>, znajdujący się w prawym górnym rogu, umożliwia przeglądanie historii zamówień (rys. 4.</w:t>
      </w:r>
      <w:r w:rsidR="0000149A">
        <w:t>40</w:t>
      </w:r>
      <w:r>
        <w:t xml:space="preserve">). Kliknięcie przycisku </w:t>
      </w:r>
      <w:r w:rsidRPr="0096635F">
        <w:rPr>
          <w:i/>
        </w:rPr>
        <w:t>Edytuj</w:t>
      </w:r>
      <w:r>
        <w:t xml:space="preserve"> powoduje przejście do wybranego zamówienia (rys.4.3</w:t>
      </w:r>
      <w:r w:rsidR="0000149A">
        <w:t>9</w:t>
      </w:r>
      <w:r>
        <w:t xml:space="preserve">) oraz przypisuje je do pracownika. </w:t>
      </w:r>
    </w:p>
    <w:p w:rsidR="0000149A" w:rsidRDefault="004A50A2" w:rsidP="0000149A">
      <w:pPr>
        <w:pStyle w:val="Rysunek"/>
      </w:pPr>
      <w:r>
        <w:rPr>
          <w:noProof/>
          <w:lang w:eastAsia="pl-PL"/>
        </w:rPr>
        <w:lastRenderedPageBreak/>
        <w:drawing>
          <wp:inline distT="0" distB="0" distL="0" distR="0" wp14:anchorId="464EB08C" wp14:editId="53D7D089">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Default="0000149A" w:rsidP="0000149A">
      <w:pPr>
        <w:pStyle w:val="Legenda"/>
        <w:jc w:val="center"/>
      </w:pPr>
      <w:bookmarkStart w:id="90" w:name="_Toc3136164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39</w:t>
      </w:r>
      <w:r w:rsidR="007E176F">
        <w:fldChar w:fldCharType="end"/>
      </w:r>
      <w:r>
        <w:t xml:space="preserve"> </w:t>
      </w:r>
      <w:r w:rsidRPr="0000149A">
        <w:rPr>
          <w:b w:val="0"/>
        </w:rPr>
        <w:t>Zamówienie nr 148</w:t>
      </w:r>
      <w:bookmarkEnd w:id="90"/>
    </w:p>
    <w:p w:rsidR="004A50A2" w:rsidRDefault="00255239" w:rsidP="004A50A2">
      <w:pPr>
        <w:pStyle w:val="Tekstpodstawowy"/>
      </w:pPr>
      <w:r>
        <w:t xml:space="preserve">Na </w:t>
      </w:r>
      <w:r w:rsidR="004A50A2">
        <w:t xml:space="preserve">tym etapie pracownik widzi wszelkie dane podane w czasie składania zamówienia. Część z tych danych </w:t>
      </w:r>
      <w:r>
        <w:t xml:space="preserve">można jeszcze </w:t>
      </w:r>
      <w:r w:rsidR="004A50A2">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121775">
        <w:rPr>
          <w:i/>
        </w:rPr>
        <w:t>Faktura</w:t>
      </w:r>
      <w:r w:rsidR="004A50A2">
        <w:t xml:space="preserve"> służy do </w:t>
      </w:r>
      <w:r w:rsidR="00014D9E">
        <w:t>wy</w:t>
      </w:r>
      <w:r w:rsidR="004A50A2">
        <w:t>generowania uzupełnionej faktury VAT w formacie pdf. Jeśli zamówienie ma być odebrane osobiście przez klienta</w:t>
      </w:r>
      <w:r w:rsidR="00014D9E">
        <w:t xml:space="preserve"> z opcją płatności przy odbiorze</w:t>
      </w:r>
      <w:r w:rsidR="004A50A2">
        <w:t xml:space="preserve">, pracownik może skompletować zamówione produkty i zmienić status zamówienia na </w:t>
      </w:r>
      <w:r w:rsidR="004A50A2">
        <w:rPr>
          <w:i/>
        </w:rPr>
        <w:t>Zamówienie gotowe do odbioru</w:t>
      </w:r>
      <w:r w:rsidR="004A50A2">
        <w:t xml:space="preserve">. Odebrane zamówienia mają status </w:t>
      </w:r>
      <w:r w:rsidR="004A50A2">
        <w:rPr>
          <w:i/>
        </w:rPr>
        <w:t>Zamówienie zrealizowane</w:t>
      </w:r>
      <w:r w:rsidR="004A50A2">
        <w:t>. W przypadku</w:t>
      </w:r>
      <w:r w:rsidR="00014D9E">
        <w:t>,</w:t>
      </w:r>
      <w:r w:rsidR="004A50A2">
        <w:t xml:space="preserve"> gdy zamówienie ma być dostarczone przez kuriera, pracownik powinien poczekać na zmianę statusu płatności na </w:t>
      </w:r>
      <w:r w:rsidR="004A50A2" w:rsidRPr="00F41856">
        <w:rPr>
          <w:i/>
        </w:rPr>
        <w:t>Zapłacono</w:t>
      </w:r>
      <w:r w:rsidR="004A50A2">
        <w:t xml:space="preserve">. Jeśli przez dłuższy czas klient nie zapłaci za zamówione produkty lub poinformuje sklep o rezygnacji z zamówienia, należy zmienić status na </w:t>
      </w:r>
      <w:r w:rsidR="004A50A2">
        <w:rPr>
          <w:i/>
        </w:rPr>
        <w:t>Zamówienie anulowane</w:t>
      </w:r>
      <w:r w:rsidR="004A50A2">
        <w:t xml:space="preserve">. Gdy zamówienie zostanie opłacone, pracownik może spakować produkty, następnie zaadresować paczkę  i zmienić status zamówienia na </w:t>
      </w:r>
      <w:r w:rsidR="004A50A2">
        <w:rPr>
          <w:i/>
        </w:rPr>
        <w:t>Zamówienie gotowe do wysyłki</w:t>
      </w:r>
      <w:r w:rsidR="004A50A2">
        <w:t xml:space="preserve">. Po odbiorze paczki przez kuriera pracownik powinien uzupełnić dane w wierszach </w:t>
      </w:r>
      <w:r w:rsidR="004A50A2" w:rsidRPr="00F41856">
        <w:rPr>
          <w:i/>
        </w:rPr>
        <w:t>Numer paczki</w:t>
      </w:r>
      <w:r w:rsidR="004A50A2">
        <w:t xml:space="preserve"> i </w:t>
      </w:r>
      <w:r w:rsidR="004A50A2" w:rsidRPr="00F41856">
        <w:rPr>
          <w:i/>
        </w:rPr>
        <w:t>Waga przesyłki</w:t>
      </w:r>
      <w:r w:rsidR="004A50A2">
        <w:t xml:space="preserve"> oraz zmienić status zamówienia na </w:t>
      </w:r>
      <w:r w:rsidR="004A50A2">
        <w:rPr>
          <w:i/>
        </w:rPr>
        <w:t>Zamówienie przekazane dostawcy</w:t>
      </w:r>
      <w:r w:rsidR="004A50A2">
        <w:t>. Dzięki takiej procedurze klient wie</w:t>
      </w:r>
      <w:r w:rsidR="00776444">
        <w:t>,</w:t>
      </w:r>
      <w:r w:rsidR="004A50A2">
        <w:t xml:space="preserve"> co aktualnie dzieje się z jego zamówionym sprzętem. Gdy sklep otrzyma powia</w:t>
      </w:r>
      <w:r w:rsidR="00776444">
        <w:t xml:space="preserve">domienie od firmy kurierskiej </w:t>
      </w:r>
      <w:r w:rsidR="00776444">
        <w:lastRenderedPageBreak/>
        <w:t>o </w:t>
      </w:r>
      <w:r w:rsidR="004A50A2">
        <w:t xml:space="preserve">dostarczeniu przesyłki, pracownik ostatecznie zmienia status na </w:t>
      </w:r>
      <w:r w:rsidR="004A50A2">
        <w:rPr>
          <w:i/>
        </w:rPr>
        <w:t>Zamówienie zrealizowane</w:t>
      </w:r>
      <w:r w:rsidR="004A50A2">
        <w:t>. Zamówienia o tym statusie nie mogą być</w:t>
      </w:r>
      <w:r w:rsidR="002A54F7">
        <w:t xml:space="preserve"> już</w:t>
      </w:r>
      <w:r w:rsidR="004A50A2">
        <w:t xml:space="preserve"> edytowane i trafiają do historii zamówień.</w:t>
      </w:r>
    </w:p>
    <w:p w:rsidR="00FD0800" w:rsidRDefault="004A50A2" w:rsidP="00FD0800">
      <w:pPr>
        <w:pStyle w:val="Rysunek"/>
      </w:pPr>
      <w:r>
        <w:rPr>
          <w:noProof/>
          <w:lang w:eastAsia="pl-PL"/>
        </w:rPr>
        <w:drawing>
          <wp:inline distT="0" distB="0" distL="0" distR="0" wp14:anchorId="7A564B59" wp14:editId="5B959648">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Default="00FD0800" w:rsidP="00FD0800">
      <w:pPr>
        <w:pStyle w:val="Legenda"/>
        <w:jc w:val="center"/>
      </w:pPr>
      <w:bookmarkStart w:id="91" w:name="_Toc3136164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40</w:t>
      </w:r>
      <w:r w:rsidR="007E176F">
        <w:fldChar w:fldCharType="end"/>
      </w:r>
      <w:r>
        <w:t xml:space="preserve"> </w:t>
      </w:r>
      <w:r w:rsidRPr="00FD0800">
        <w:rPr>
          <w:b w:val="0"/>
        </w:rPr>
        <w:t>Historia zamówień</w:t>
      </w:r>
      <w:bookmarkEnd w:id="91"/>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w:t>
      </w:r>
      <w:r w:rsidR="00FB58F5">
        <w:t>7</w:t>
      </w:r>
      <w:r>
        <w:t>) przenosi pracownika do konkretnego zamówienia (rys. 4.3</w:t>
      </w:r>
      <w:r w:rsidR="00FB58F5">
        <w:t>9</w:t>
      </w:r>
      <w:r>
        <w:t xml:space="preserve">). </w:t>
      </w:r>
    </w:p>
    <w:p w:rsidR="008B00FC" w:rsidRDefault="008E4A2B" w:rsidP="00E72D9D">
      <w:pPr>
        <w:pStyle w:val="Nagwek3"/>
      </w:pPr>
      <w:bookmarkStart w:id="92" w:name="_Toc31363241"/>
      <w:r w:rsidRPr="00C57843">
        <w:t>Reklamacje oraz zwroty</w:t>
      </w:r>
      <w:bookmarkEnd w:id="92"/>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w:t>
      </w:r>
      <w:r w:rsidR="00FB58F5">
        <w:t>41</w:t>
      </w:r>
      <w:r>
        <w:t>).</w:t>
      </w:r>
    </w:p>
    <w:p w:rsidR="00FB58F5" w:rsidRDefault="004A50A2" w:rsidP="00FB58F5">
      <w:pPr>
        <w:pStyle w:val="Rysunek"/>
      </w:pPr>
      <w:r>
        <w:rPr>
          <w:noProof/>
          <w:lang w:eastAsia="pl-PL"/>
        </w:rPr>
        <w:drawing>
          <wp:inline distT="0" distB="0" distL="0" distR="0" wp14:anchorId="14DDFF55" wp14:editId="23991036">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FB58F5" w:rsidP="00FB58F5">
      <w:pPr>
        <w:pStyle w:val="Legenda"/>
        <w:jc w:val="center"/>
      </w:pPr>
      <w:bookmarkStart w:id="93" w:name="_Toc3136164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41</w:t>
      </w:r>
      <w:r w:rsidR="007E176F">
        <w:fldChar w:fldCharType="end"/>
      </w:r>
      <w:r>
        <w:t xml:space="preserve"> </w:t>
      </w:r>
      <w:r w:rsidRPr="00FB58F5">
        <w:rPr>
          <w:b w:val="0"/>
        </w:rPr>
        <w:t>Lista niezrealizowanych reklamacji</w:t>
      </w:r>
      <w:bookmarkEnd w:id="93"/>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znajdujący się w prawym górnym rogu, umożliwia przeglądanie historii reklamacji (rys. 4.4</w:t>
      </w:r>
      <w:r w:rsidR="00FB58F5">
        <w:t>3</w:t>
      </w:r>
      <w:r>
        <w:t xml:space="preserve">). Kliknięcie przycisku </w:t>
      </w:r>
      <w:r w:rsidRPr="00170BF4">
        <w:rPr>
          <w:i/>
        </w:rPr>
        <w:t>Edytuj</w:t>
      </w:r>
      <w:r>
        <w:t xml:space="preserve"> powoduje przejście do danej reklamacji (rys. 4.4</w:t>
      </w:r>
      <w:r w:rsidR="00FB58F5">
        <w:t>2</w:t>
      </w:r>
      <w:r>
        <w:t>).</w:t>
      </w:r>
    </w:p>
    <w:p w:rsidR="00FB58F5" w:rsidRDefault="00960F31" w:rsidP="00FB58F5">
      <w:pPr>
        <w:pStyle w:val="Rysunek"/>
      </w:pPr>
      <w:r>
        <w:rPr>
          <w:noProof/>
          <w:lang w:eastAsia="pl-PL"/>
        </w:rPr>
        <w:lastRenderedPageBreak/>
        <w:drawing>
          <wp:inline distT="0" distB="0" distL="0" distR="0" wp14:anchorId="3972BBF1" wp14:editId="01A0EB6A">
            <wp:extent cx="5760085" cy="26200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rsidR="004A50A2" w:rsidRDefault="00FB58F5" w:rsidP="00FB58F5">
      <w:pPr>
        <w:pStyle w:val="Legenda"/>
        <w:jc w:val="center"/>
      </w:pPr>
      <w:bookmarkStart w:id="94" w:name="_Toc3136164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42</w:t>
      </w:r>
      <w:r w:rsidR="007E176F">
        <w:fldChar w:fldCharType="end"/>
      </w:r>
      <w:r>
        <w:t xml:space="preserve"> </w:t>
      </w:r>
      <w:r w:rsidRPr="007421C6">
        <w:t xml:space="preserve"> </w:t>
      </w:r>
      <w:r w:rsidRPr="00FB58F5">
        <w:rPr>
          <w:b w:val="0"/>
        </w:rPr>
        <w:t>Reklamacja nr 72</w:t>
      </w:r>
      <w:bookmarkEnd w:id="94"/>
    </w:p>
    <w:p w:rsidR="004A50A2" w:rsidRDefault="004A50A2" w:rsidP="004A50A2">
      <w:pPr>
        <w:pStyle w:val="Tekstpodstawowy"/>
      </w:pPr>
      <w:r>
        <w:t>Podstrona daje podgląd na dane, które podał klient podczas zgłaszania reklamacji, dane reklamowanego produktu oraz dane zamówienia</w:t>
      </w:r>
      <w:r w:rsidR="002A54F7">
        <w:t>,</w:t>
      </w:r>
      <w:r>
        <w:t xml:space="preserve"> z którego pochodzi ten produkt. Nowa reklamacja automatycznie dostaje status </w:t>
      </w:r>
      <w:r w:rsidRPr="004C3C67">
        <w:rPr>
          <w:i/>
        </w:rPr>
        <w:t>Sklep czeka na produkt</w:t>
      </w:r>
      <w:r>
        <w:t xml:space="preserve">. Gdy produkt zostanie dostarczony, pracownik uzupełnia pole </w:t>
      </w:r>
      <w:r w:rsidR="00D96D2A">
        <w:rPr>
          <w:i/>
        </w:rPr>
        <w:t>Zawartość paczki</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w:t>
      </w:r>
      <w:r w:rsidR="007C334D">
        <w:t xml:space="preserve">odmówić uznania </w:t>
      </w:r>
      <w:r>
        <w:t>reklamacj</w:t>
      </w:r>
      <w:r w:rsidR="007C334D">
        <w:t>i</w:t>
      </w:r>
      <w:r>
        <w:t xml:space="preserve"> (status reklamacji zmieni się 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FB58F5" w:rsidRDefault="004A50A2" w:rsidP="00FB58F5">
      <w:pPr>
        <w:pStyle w:val="Rysunek"/>
      </w:pPr>
      <w:r>
        <w:rPr>
          <w:noProof/>
          <w:lang w:eastAsia="pl-PL"/>
        </w:rPr>
        <w:drawing>
          <wp:inline distT="0" distB="0" distL="0" distR="0" wp14:anchorId="20F660D9" wp14:editId="26EE26D9">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Default="00FB58F5" w:rsidP="00FB58F5">
      <w:pPr>
        <w:pStyle w:val="Legenda"/>
        <w:jc w:val="center"/>
      </w:pPr>
      <w:bookmarkStart w:id="95" w:name="_Toc3136164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43</w:t>
      </w:r>
      <w:r w:rsidR="007E176F">
        <w:fldChar w:fldCharType="end"/>
      </w:r>
      <w:r>
        <w:t xml:space="preserve"> </w:t>
      </w:r>
      <w:r w:rsidRPr="00FB58F5">
        <w:rPr>
          <w:b w:val="0"/>
        </w:rPr>
        <w:t>Historia reklamacji</w:t>
      </w:r>
      <w:bookmarkEnd w:id="95"/>
    </w:p>
    <w:p w:rsidR="004A50A2" w:rsidRDefault="004A50A2" w:rsidP="004A50A2">
      <w:pPr>
        <w:pStyle w:val="Tekstpodstawowy"/>
      </w:pPr>
      <w:r>
        <w:t>Obsługa zwrotów wygląda podobnie do obsługi reklamacji. Przycisk Zwroty na pasku menu daje dostęp do listy niezrealizowanych zwrotów (rys. 4.4</w:t>
      </w:r>
      <w:r w:rsidR="004B4E9A">
        <w:t>4</w:t>
      </w:r>
      <w:r>
        <w:t xml:space="preserve">) wraz z ich podstawowymi </w:t>
      </w:r>
      <w:r>
        <w:lastRenderedPageBreak/>
        <w:t xml:space="preserve">danymi (status zwrotu, imię i nazwisko zwracającego, zwracane produkty i ich ilości oraz data zgłoszenia zwrotu). Zwroty są sortowane od najnowszego do najstarszego. </w:t>
      </w:r>
    </w:p>
    <w:p w:rsidR="004B4E9A" w:rsidRDefault="004A50A2" w:rsidP="004B4E9A">
      <w:pPr>
        <w:pStyle w:val="Rysunek"/>
      </w:pPr>
      <w:r>
        <w:rPr>
          <w:noProof/>
          <w:lang w:eastAsia="pl-PL"/>
        </w:rPr>
        <w:drawing>
          <wp:inline distT="0" distB="0" distL="0" distR="0" wp14:anchorId="08311174" wp14:editId="5D774F47">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B4E9A" w:rsidP="004B4E9A">
      <w:pPr>
        <w:pStyle w:val="Legenda"/>
        <w:jc w:val="center"/>
      </w:pPr>
      <w:bookmarkStart w:id="96" w:name="_Toc3136164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44</w:t>
      </w:r>
      <w:r w:rsidR="007E176F">
        <w:fldChar w:fldCharType="end"/>
      </w:r>
      <w:r>
        <w:t xml:space="preserve"> </w:t>
      </w:r>
      <w:r w:rsidRPr="004B4E9A">
        <w:rPr>
          <w:b w:val="0"/>
        </w:rPr>
        <w:t>Lista niezrealizowanych zwrotów</w:t>
      </w:r>
      <w:bookmarkEnd w:id="96"/>
    </w:p>
    <w:p w:rsidR="004A50A2" w:rsidRDefault="004A50A2" w:rsidP="004A50A2">
      <w:pPr>
        <w:pStyle w:val="Tekstpodstawowy"/>
        <w:ind w:firstLine="0"/>
      </w:pPr>
      <w:r>
        <w:t xml:space="preserve">Przycisk </w:t>
      </w:r>
      <w:r>
        <w:rPr>
          <w:i/>
        </w:rPr>
        <w:t>Zwroty</w:t>
      </w:r>
      <w:r w:rsidRPr="00314FF3">
        <w:rPr>
          <w:i/>
        </w:rPr>
        <w:t xml:space="preserve"> zakończone</w:t>
      </w:r>
      <w:r>
        <w:t>, znajdujący się w prawym górnym rogu, umożliwia przeglądanie historii zwrotów (rys. 4.4</w:t>
      </w:r>
      <w:r w:rsidR="004B4E9A">
        <w:t>6</w:t>
      </w:r>
      <w:r>
        <w:t xml:space="preserve">). Kliknięcie przycisku </w:t>
      </w:r>
      <w:r w:rsidRPr="006B166F">
        <w:rPr>
          <w:i/>
        </w:rPr>
        <w:t>Edytuj</w:t>
      </w:r>
      <w:r>
        <w:t xml:space="preserve"> powoduje przejście do danego zwrotu (rys. 4.4</w:t>
      </w:r>
      <w:r w:rsidR="004B4E9A">
        <w:t>5</w:t>
      </w:r>
      <w:r>
        <w:t>).</w:t>
      </w:r>
    </w:p>
    <w:p w:rsidR="004B4E9A" w:rsidRDefault="00960F31" w:rsidP="004B4E9A">
      <w:pPr>
        <w:pStyle w:val="Rysunek"/>
      </w:pPr>
      <w:r>
        <w:rPr>
          <w:noProof/>
          <w:lang w:eastAsia="pl-PL"/>
        </w:rPr>
        <w:drawing>
          <wp:inline distT="0" distB="0" distL="0" distR="0" wp14:anchorId="0D908891" wp14:editId="7CD3D76C">
            <wp:extent cx="5760085" cy="3411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411220"/>
                    </a:xfrm>
                    <a:prstGeom prst="rect">
                      <a:avLst/>
                    </a:prstGeom>
                  </pic:spPr>
                </pic:pic>
              </a:graphicData>
            </a:graphic>
          </wp:inline>
        </w:drawing>
      </w:r>
    </w:p>
    <w:p w:rsidR="004A50A2" w:rsidRDefault="004B4E9A" w:rsidP="004B4E9A">
      <w:pPr>
        <w:pStyle w:val="Legenda"/>
        <w:jc w:val="center"/>
      </w:pPr>
      <w:bookmarkStart w:id="97" w:name="_Toc3136164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45</w:t>
      </w:r>
      <w:r w:rsidR="007E176F">
        <w:fldChar w:fldCharType="end"/>
      </w:r>
      <w:r>
        <w:t xml:space="preserve"> </w:t>
      </w:r>
      <w:r w:rsidRPr="004B4E9A">
        <w:rPr>
          <w:b w:val="0"/>
        </w:rPr>
        <w:t>Zwrot nr 74</w:t>
      </w:r>
      <w:bookmarkEnd w:id="97"/>
    </w:p>
    <w:p w:rsidR="004A50A2" w:rsidRDefault="004A50A2" w:rsidP="004A50A2">
      <w:pPr>
        <w:pStyle w:val="Tekstpodstawowy"/>
      </w:pPr>
      <w:r>
        <w:t>Podstrona daje podgląd na dane, które przesłał zwracający w formularzu zwrotów, listę zwracanych produktów i dane wczytane z zamówienia</w:t>
      </w:r>
      <w:r w:rsidR="0048798D">
        <w:t>,</w:t>
      </w:r>
      <w:r>
        <w:t xml:space="preserve"> z którego pochodzą zwracane produkty. Nowy zwrot automatycznie dostaje status </w:t>
      </w:r>
      <w:r w:rsidRPr="004D11C4">
        <w:rPr>
          <w:i/>
        </w:rPr>
        <w:t>Sklep czeka na produkt</w:t>
      </w:r>
      <w:r>
        <w:t xml:space="preserve">. Gdy produkt zostanie dostarczony, pole </w:t>
      </w:r>
      <w:r w:rsidR="00D96D2A">
        <w:rPr>
          <w:i/>
        </w:rPr>
        <w:t>Zawartość paczki</w:t>
      </w:r>
      <w:r>
        <w:t xml:space="preserve"> jest uzupełniane, a status zmienia się na </w:t>
      </w:r>
      <w:r w:rsidRPr="009E3940">
        <w:rPr>
          <w:i/>
        </w:rPr>
        <w:t>W trakcie realizacji</w:t>
      </w:r>
      <w:r>
        <w:t>. Następnie produkty są sprawdzane</w:t>
      </w:r>
      <w:r w:rsidR="00147428">
        <w:t>,</w:t>
      </w:r>
      <w:r>
        <w:t xml:space="preserve"> czy klient ich nie uszkodził. Jeśli </w:t>
      </w:r>
      <w:r>
        <w:lastRenderedPageBreak/>
        <w:t xml:space="preserve">wszystkie są sprawne, zwrot jest akceptowany i pracownik ustawia status na </w:t>
      </w:r>
      <w:r w:rsidRPr="003343D9">
        <w:rPr>
          <w:i/>
        </w:rPr>
        <w:t>Zwrot dokonany</w:t>
      </w:r>
      <w:r>
        <w:t xml:space="preserve">. W przeciwnym wypadku zwrot nie </w:t>
      </w:r>
      <w:r w:rsidR="00147428">
        <w:t>będzie</w:t>
      </w:r>
      <w:r>
        <w:t xml:space="preserve">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B4E9A" w:rsidRDefault="004A50A2" w:rsidP="004B4E9A">
      <w:pPr>
        <w:pStyle w:val="Rysunek"/>
      </w:pPr>
      <w:r>
        <w:rPr>
          <w:noProof/>
          <w:lang w:eastAsia="pl-PL"/>
        </w:rPr>
        <w:drawing>
          <wp:inline distT="0" distB="0" distL="0" distR="0" wp14:anchorId="37653F08" wp14:editId="422FE495">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4A50A2" w:rsidRDefault="004B4E9A" w:rsidP="004B4E9A">
      <w:pPr>
        <w:pStyle w:val="Legenda"/>
        <w:jc w:val="center"/>
      </w:pPr>
      <w:bookmarkStart w:id="98" w:name="_Toc3136164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46</w:t>
      </w:r>
      <w:r w:rsidR="007E176F">
        <w:fldChar w:fldCharType="end"/>
      </w:r>
      <w:r>
        <w:t xml:space="preserve"> </w:t>
      </w:r>
      <w:r w:rsidRPr="004B4E9A">
        <w:rPr>
          <w:b w:val="0"/>
        </w:rPr>
        <w:t>Historia zwrotów</w:t>
      </w:r>
      <w:bookmarkEnd w:id="98"/>
    </w:p>
    <w:p w:rsidR="008E4A2B" w:rsidRDefault="008E4A2B" w:rsidP="00E72D9D">
      <w:pPr>
        <w:pStyle w:val="Nagwek3"/>
      </w:pPr>
      <w:bookmarkStart w:id="99" w:name="_Toc31363242"/>
      <w:r w:rsidRPr="00C57843">
        <w:t>Dodawanie oraz edytowanie produktów</w:t>
      </w:r>
      <w:bookmarkEnd w:id="99"/>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w:t>
      </w:r>
      <w:r w:rsidR="00223A80">
        <w:t>ę</w:t>
      </w:r>
      <w:r>
        <w:t xml:space="preserve"> produktów, którą chce wyświetlić (rys. 4.4</w:t>
      </w:r>
      <w:r w:rsidR="0050562A">
        <w:t>7</w:t>
      </w:r>
      <w:r>
        <w:t>).</w:t>
      </w:r>
    </w:p>
    <w:p w:rsidR="0050562A" w:rsidRDefault="004A50A2" w:rsidP="0050562A">
      <w:pPr>
        <w:pStyle w:val="Rysunek"/>
        <w:spacing w:line="360" w:lineRule="auto"/>
      </w:pPr>
      <w:r>
        <w:rPr>
          <w:noProof/>
          <w:lang w:eastAsia="pl-PL"/>
        </w:rPr>
        <w:drawing>
          <wp:inline distT="0" distB="0" distL="0" distR="0" wp14:anchorId="46240416" wp14:editId="6EBD8DB1">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Default="0050562A" w:rsidP="0050562A">
      <w:pPr>
        <w:pStyle w:val="Legenda"/>
        <w:jc w:val="center"/>
      </w:pPr>
      <w:bookmarkStart w:id="100" w:name="_Toc3136164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47</w:t>
      </w:r>
      <w:r w:rsidR="007E176F">
        <w:fldChar w:fldCharType="end"/>
      </w:r>
      <w:r>
        <w:t xml:space="preserve"> </w:t>
      </w:r>
      <w:r w:rsidRPr="0050562A">
        <w:rPr>
          <w:b w:val="0"/>
        </w:rPr>
        <w:t>Lista produktów z kategorii komputery</w:t>
      </w:r>
      <w:bookmarkEnd w:id="100"/>
    </w:p>
    <w:p w:rsidR="004A50A2" w:rsidRDefault="004A50A2" w:rsidP="0050562A">
      <w:pPr>
        <w:pStyle w:val="Tekstpodstawowy"/>
        <w:ind w:firstLine="0"/>
      </w:pPr>
      <w:r>
        <w:t xml:space="preserve">Po prawej stronie znajduje się zielony przycisk </w:t>
      </w:r>
      <w:r w:rsidRPr="00453010">
        <w:rPr>
          <w:i/>
        </w:rPr>
        <w:t>Nowy produkt</w:t>
      </w:r>
      <w:r>
        <w:t>, który przenosi do formularza dodawania nowego produktu (rys. 4.4</w:t>
      </w:r>
      <w:r w:rsidR="0050562A">
        <w:t>8</w:t>
      </w:r>
      <w:r>
        <w:t>).</w:t>
      </w:r>
    </w:p>
    <w:p w:rsidR="0050562A" w:rsidRDefault="004A50A2" w:rsidP="0050562A">
      <w:pPr>
        <w:pStyle w:val="Rysunek"/>
      </w:pPr>
      <w:r>
        <w:rPr>
          <w:noProof/>
          <w:lang w:eastAsia="pl-PL"/>
        </w:rPr>
        <w:lastRenderedPageBreak/>
        <w:drawing>
          <wp:inline distT="0" distB="0" distL="0" distR="0" wp14:anchorId="5894914F" wp14:editId="56975E49">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50562A" w:rsidP="0050562A">
      <w:pPr>
        <w:pStyle w:val="Legenda"/>
        <w:jc w:val="center"/>
      </w:pPr>
      <w:bookmarkStart w:id="101" w:name="_Toc3136164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48</w:t>
      </w:r>
      <w:r w:rsidR="007E176F">
        <w:fldChar w:fldCharType="end"/>
      </w:r>
      <w:r>
        <w:t xml:space="preserve"> </w:t>
      </w:r>
      <w:r w:rsidRPr="0050562A">
        <w:rPr>
          <w:b w:val="0"/>
        </w:rPr>
        <w:t>Pusty formularz nowego produktu</w:t>
      </w:r>
      <w:bookmarkEnd w:id="101"/>
    </w:p>
    <w:p w:rsidR="004A50A2" w:rsidRDefault="004A50A2" w:rsidP="004A50A2">
      <w:pPr>
        <w:pStyle w:val="Tekstpodstawowy"/>
      </w:pPr>
      <w:r w:rsidRPr="001D52B8">
        <w:t>Aby</w:t>
      </w:r>
      <w:r>
        <w:t xml:space="preserve"> dodać nowy produkt, pracownik powinien najpierw wybrać kategori</w:t>
      </w:r>
      <w:r w:rsidR="00223A80">
        <w:t>ę</w:t>
      </w:r>
      <w:r>
        <w:t xml:space="preserve">. Spowoduje to przeładowanie strony i po prawej stronie </w:t>
      </w:r>
      <w:r w:rsidR="00223A80">
        <w:t xml:space="preserve">pojawią się </w:t>
      </w:r>
      <w:r>
        <w:t>dodatkowe pola formularza ze szczegółowymi cechami produktu (rys. 4.4</w:t>
      </w:r>
      <w:r w:rsidR="0050562A">
        <w:t>9</w:t>
      </w:r>
      <w:r>
        <w:t>).</w:t>
      </w:r>
    </w:p>
    <w:p w:rsidR="0050562A" w:rsidRDefault="004A50A2" w:rsidP="0050562A">
      <w:pPr>
        <w:pStyle w:val="Rysunek"/>
      </w:pPr>
      <w:r>
        <w:rPr>
          <w:noProof/>
          <w:lang w:eastAsia="pl-PL"/>
        </w:rPr>
        <w:lastRenderedPageBreak/>
        <w:drawing>
          <wp:inline distT="0" distB="0" distL="0" distR="0" wp14:anchorId="1885FEEA" wp14:editId="67910CCE">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50562A" w:rsidP="0050562A">
      <w:pPr>
        <w:pStyle w:val="Legenda"/>
        <w:jc w:val="center"/>
      </w:pPr>
      <w:bookmarkStart w:id="102" w:name="_Toc3136165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49</w:t>
      </w:r>
      <w:r w:rsidR="007E176F">
        <w:fldChar w:fldCharType="end"/>
      </w:r>
      <w:r>
        <w:t xml:space="preserve"> </w:t>
      </w:r>
      <w:r w:rsidRPr="0050562A">
        <w:rPr>
          <w:b w:val="0"/>
        </w:rPr>
        <w:t>Cechy produktu z kategorii laptopy</w:t>
      </w:r>
      <w:bookmarkEnd w:id="102"/>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w:t>
      </w:r>
      <w:r w:rsidR="00E22FCF">
        <w:t xml:space="preserve">już </w:t>
      </w:r>
      <w:r>
        <w:t>istniejącego produktu wygląda podobnie. Pracownik z listy produktów (rys. 4.4</w:t>
      </w:r>
      <w:r w:rsidR="0050562A">
        <w:t>7</w:t>
      </w:r>
      <w:r>
        <w:t xml:space="preserve">) wybiera interesujący go produkt i naciska przycisk </w:t>
      </w:r>
      <w:r w:rsidRPr="009C3AB6">
        <w:rPr>
          <w:i/>
        </w:rPr>
        <w:t>Edytuj</w:t>
      </w:r>
      <w:r>
        <w:t>. Załaduje się formularz z danymi wybranego produktu (rys. 4.</w:t>
      </w:r>
      <w:r w:rsidR="0050562A">
        <w:t>50</w:t>
      </w:r>
      <w:r>
        <w:t>).</w:t>
      </w:r>
    </w:p>
    <w:p w:rsidR="0050562A" w:rsidRDefault="004A50A2" w:rsidP="0050562A">
      <w:pPr>
        <w:pStyle w:val="Rysunek"/>
      </w:pPr>
      <w:r>
        <w:rPr>
          <w:noProof/>
          <w:lang w:eastAsia="pl-PL"/>
        </w:rPr>
        <w:lastRenderedPageBreak/>
        <w:drawing>
          <wp:inline distT="0" distB="0" distL="0" distR="0" wp14:anchorId="03A82723" wp14:editId="64F21FD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50562A" w:rsidP="0050562A">
      <w:pPr>
        <w:pStyle w:val="Legenda"/>
        <w:jc w:val="center"/>
      </w:pPr>
      <w:bookmarkStart w:id="103" w:name="_Toc3136165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50</w:t>
      </w:r>
      <w:r w:rsidR="007E176F">
        <w:fldChar w:fldCharType="end"/>
      </w:r>
      <w:r>
        <w:t xml:space="preserve"> </w:t>
      </w:r>
      <w:r w:rsidRPr="0050562A">
        <w:rPr>
          <w:b w:val="0"/>
        </w:rPr>
        <w:t xml:space="preserve">Edycja produktu na podstawie komputera Dell </w:t>
      </w:r>
      <w:proofErr w:type="spellStart"/>
      <w:r w:rsidRPr="0050562A">
        <w:rPr>
          <w:b w:val="0"/>
        </w:rPr>
        <w:t>Vostro</w:t>
      </w:r>
      <w:proofErr w:type="spellEnd"/>
      <w:r w:rsidRPr="0050562A">
        <w:rPr>
          <w:b w:val="0"/>
        </w:rPr>
        <w:t xml:space="preserve"> 3470 i5-8400/8GB</w:t>
      </w:r>
      <w:bookmarkEnd w:id="103"/>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104" w:name="_Toc31363243"/>
      <w:r w:rsidRPr="00C57843">
        <w:t>Inne funkcje panelu administratora</w:t>
      </w:r>
      <w:bookmarkEnd w:id="104"/>
    </w:p>
    <w:p w:rsidR="004A50A2" w:rsidRPr="00892314" w:rsidRDefault="004A50A2" w:rsidP="004A50A2">
      <w:pPr>
        <w:pStyle w:val="Tekstpodstawowy"/>
        <w:ind w:firstLine="0"/>
        <w:rPr>
          <w:rStyle w:val="Pogrubienie"/>
        </w:rPr>
      </w:pPr>
      <w:r w:rsidRPr="00892314">
        <w:rPr>
          <w:rStyle w:val="Pogrubienie"/>
        </w:rPr>
        <w:t>Obsługa dostaw</w:t>
      </w:r>
      <w:r w:rsidR="00E22FCF">
        <w:rPr>
          <w:rStyle w:val="Pogrubienie"/>
        </w:rPr>
        <w:t xml:space="preserve"> do sklepu</w:t>
      </w:r>
      <w:r w:rsidRPr="00892314">
        <w:rPr>
          <w:rStyle w:val="Pogrubienie"/>
        </w:rPr>
        <w:t>.</w:t>
      </w:r>
    </w:p>
    <w:p w:rsidR="004A50A2" w:rsidRDefault="004A50A2" w:rsidP="004A50A2">
      <w:pPr>
        <w:pStyle w:val="Tekstpodstawowy"/>
        <w:rPr>
          <w:rStyle w:val="Pogrubienie"/>
          <w:b w:val="0"/>
          <w:bCs w:val="0"/>
        </w:rPr>
      </w:pPr>
      <w:r>
        <w:rPr>
          <w:rStyle w:val="Pogrubienie"/>
          <w:b w:val="0"/>
          <w:bCs w:val="0"/>
        </w:rPr>
        <w:t>Panel umożliwia stworzenie listy produktów, które sklep chce zamówić. Aby dodać produkt do tej listy pracownik, przeglądając listę produktów (rys. 4.4</w:t>
      </w:r>
      <w:r w:rsidR="00632ED4">
        <w:rPr>
          <w:rStyle w:val="Pogrubienie"/>
          <w:b w:val="0"/>
          <w:bCs w:val="0"/>
        </w:rPr>
        <w:t>7</w:t>
      </w:r>
      <w:r>
        <w:rPr>
          <w:rStyle w:val="Pogrubienie"/>
          <w:b w:val="0"/>
          <w:bCs w:val="0"/>
        </w:rPr>
        <w:t xml:space="preserve">)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w:t>
      </w:r>
      <w:r w:rsidR="00632ED4">
        <w:rPr>
          <w:rStyle w:val="Pogrubienie"/>
          <w:b w:val="0"/>
          <w:bCs w:val="0"/>
        </w:rPr>
        <w:t>51</w:t>
      </w:r>
      <w:r>
        <w:rPr>
          <w:rStyle w:val="Pogrubienie"/>
          <w:b w:val="0"/>
          <w:bCs w:val="0"/>
        </w:rPr>
        <w:t>).</w:t>
      </w:r>
    </w:p>
    <w:p w:rsidR="00632ED4" w:rsidRDefault="004A50A2" w:rsidP="00632ED4">
      <w:pPr>
        <w:pStyle w:val="Rysunek"/>
      </w:pPr>
      <w:r>
        <w:rPr>
          <w:noProof/>
          <w:lang w:eastAsia="pl-PL"/>
        </w:rPr>
        <w:drawing>
          <wp:inline distT="0" distB="0" distL="0" distR="0" wp14:anchorId="7AB1CEFE" wp14:editId="125EE2E2">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632ED4" w:rsidP="00632ED4">
      <w:pPr>
        <w:pStyle w:val="Legenda"/>
        <w:jc w:val="center"/>
        <w:rPr>
          <w:rStyle w:val="Pogrubienie"/>
          <w:b/>
          <w:bCs/>
        </w:rPr>
      </w:pPr>
      <w:bookmarkStart w:id="105" w:name="_Toc3136165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51</w:t>
      </w:r>
      <w:r w:rsidR="007E176F">
        <w:fldChar w:fldCharType="end"/>
      </w:r>
      <w:r>
        <w:t xml:space="preserve"> </w:t>
      </w:r>
      <w:r w:rsidRPr="00632ED4">
        <w:rPr>
          <w:b w:val="0"/>
        </w:rPr>
        <w:t>Lista dostaw</w:t>
      </w:r>
      <w:bookmarkEnd w:id="105"/>
    </w:p>
    <w:p w:rsidR="004A50A2" w:rsidRDefault="004A50A2" w:rsidP="004A50A2">
      <w:pPr>
        <w:pStyle w:val="Tekstpodstawowy"/>
        <w:ind w:firstLine="0"/>
      </w:pPr>
      <w:r>
        <w:lastRenderedPageBreak/>
        <w:t xml:space="preserve">Podstrona ta wyświetla wszystkie dostawy (niezależnie od ich statusu) w kolejności od najnowszych do najstarszych wraz z podstawowymi informacjami (numer dostawy, data zgłoszenia, dane dostawcy i status). Kliknięcie przycisku </w:t>
      </w:r>
      <w:r w:rsidRPr="0028795E">
        <w:rPr>
          <w:i/>
        </w:rPr>
        <w:t>Nowa dostawa</w:t>
      </w:r>
      <w:r>
        <w:t xml:space="preserve"> przenosi do listy produktów zapisanych do dostawy (rys. 4.5</w:t>
      </w:r>
      <w:r w:rsidR="009205F5">
        <w:t>2</w:t>
      </w:r>
      <w:r>
        <w:t>).</w:t>
      </w:r>
    </w:p>
    <w:p w:rsidR="009205F5" w:rsidRDefault="004A50A2" w:rsidP="009205F5">
      <w:pPr>
        <w:pStyle w:val="Rysunek"/>
      </w:pPr>
      <w:r>
        <w:rPr>
          <w:noProof/>
          <w:lang w:eastAsia="pl-PL"/>
        </w:rPr>
        <w:drawing>
          <wp:inline distT="0" distB="0" distL="0" distR="0" wp14:anchorId="42DE1C12" wp14:editId="5DE7C138">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9205F5" w:rsidP="009205F5">
      <w:pPr>
        <w:pStyle w:val="Legenda"/>
        <w:jc w:val="center"/>
      </w:pPr>
      <w:bookmarkStart w:id="106" w:name="_Toc3136165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52</w:t>
      </w:r>
      <w:r w:rsidR="007E176F">
        <w:fldChar w:fldCharType="end"/>
      </w:r>
      <w:r>
        <w:t xml:space="preserve"> </w:t>
      </w:r>
      <w:r w:rsidRPr="009205F5">
        <w:rPr>
          <w:b w:val="0"/>
        </w:rPr>
        <w:t>Tworzenie nowej dostawy</w:t>
      </w:r>
      <w:bookmarkEnd w:id="106"/>
    </w:p>
    <w:p w:rsidR="004A50A2" w:rsidRDefault="005C7352" w:rsidP="004A50A2">
      <w:pPr>
        <w:pStyle w:val="Tekstpodstawowy"/>
        <w:ind w:firstLine="0"/>
      </w:pPr>
      <w:r>
        <w:t xml:space="preserve">Na </w:t>
      </w:r>
      <w:r w:rsidR="004A50A2">
        <w:t>tym etapie pracownik wybiera z listy dostawcę, u którego będzie zamawiał dostawę (rys. 4.5</w:t>
      </w:r>
      <w:r w:rsidR="009205F5">
        <w:t>3</w:t>
      </w:r>
      <w:r w:rsidR="004A50A2">
        <w:t>).</w:t>
      </w:r>
    </w:p>
    <w:p w:rsidR="009205F5" w:rsidRDefault="004A50A2" w:rsidP="009205F5">
      <w:pPr>
        <w:pStyle w:val="Rysunek"/>
      </w:pPr>
      <w:r>
        <w:rPr>
          <w:noProof/>
          <w:lang w:eastAsia="pl-PL"/>
        </w:rPr>
        <w:drawing>
          <wp:inline distT="0" distB="0" distL="0" distR="0" wp14:anchorId="53A9DD67" wp14:editId="369F8E5D">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9205F5" w:rsidP="009205F5">
      <w:pPr>
        <w:pStyle w:val="Legenda"/>
        <w:jc w:val="center"/>
      </w:pPr>
      <w:bookmarkStart w:id="107" w:name="_Toc3136165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53</w:t>
      </w:r>
      <w:r w:rsidR="007E176F">
        <w:fldChar w:fldCharType="end"/>
      </w:r>
      <w:r>
        <w:t xml:space="preserve"> </w:t>
      </w:r>
      <w:r w:rsidRPr="009205F5">
        <w:rPr>
          <w:b w:val="0"/>
        </w:rPr>
        <w:t>Wybrano dostawcę</w:t>
      </w:r>
      <w:bookmarkEnd w:id="107"/>
    </w:p>
    <w:p w:rsidR="004A50A2" w:rsidRDefault="004A50A2" w:rsidP="004A50A2">
      <w:pPr>
        <w:pStyle w:val="Tekstpodstawowy"/>
        <w:ind w:firstLine="0"/>
      </w:pPr>
      <w:r>
        <w:t>Przed zaakceptowaniem złożenia dostawy można jeszcz</w:t>
      </w:r>
      <w:r w:rsidR="005C7352">
        <w:t>e usuwać produkty z tej listy i </w:t>
      </w:r>
      <w:r>
        <w:t>modyfikować ilość</w:t>
      </w:r>
      <w:r w:rsidR="005C7352">
        <w:t>,</w:t>
      </w:r>
      <w:r>
        <w:t xml:space="preserve">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Kiedy dostawa dotrze do sklepu, pracownik na stronie listy dostaw (rys. 4.</w:t>
      </w:r>
      <w:r w:rsidR="009205F5">
        <w:t>51</w:t>
      </w:r>
      <w:r>
        <w:t>) klika przycisk Edytuj. Następnie zmienia status dostawy (rys.4.5</w:t>
      </w:r>
      <w:r w:rsidR="009205F5">
        <w:t>4</w:t>
      </w:r>
      <w:r>
        <w:t xml:space="preserve">) na </w:t>
      </w:r>
      <w:r w:rsidRPr="00372483">
        <w:rPr>
          <w:i/>
        </w:rPr>
        <w:t>towary dostarczone</w:t>
      </w:r>
      <w:r>
        <w:t xml:space="preserve"> i sprawdza</w:t>
      </w:r>
      <w:r w:rsidR="00BA7FB9">
        <w:t>,</w:t>
      </w:r>
      <w:r>
        <w:t xml:space="preserve"> czy ilość produktów zgadza się z rzeczywistą ilością, która została dostarczona. Jeśli nie</w:t>
      </w:r>
      <w:r w:rsidR="00BA7FB9">
        <w:t>,</w:t>
      </w:r>
      <w:r>
        <w:t xml:space="preserv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9205F5" w:rsidRDefault="004A50A2" w:rsidP="009205F5">
      <w:pPr>
        <w:pStyle w:val="Rysunek"/>
      </w:pPr>
      <w:r>
        <w:rPr>
          <w:noProof/>
          <w:lang w:eastAsia="pl-PL"/>
        </w:rPr>
        <w:drawing>
          <wp:inline distT="0" distB="0" distL="0" distR="0" wp14:anchorId="7E1EF9D6" wp14:editId="05637B69">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9205F5" w:rsidP="009205F5">
      <w:pPr>
        <w:pStyle w:val="Legenda"/>
        <w:jc w:val="center"/>
      </w:pPr>
      <w:bookmarkStart w:id="108" w:name="_Toc3136165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54</w:t>
      </w:r>
      <w:r w:rsidR="007E176F">
        <w:fldChar w:fldCharType="end"/>
      </w:r>
      <w:r>
        <w:t xml:space="preserve"> </w:t>
      </w:r>
      <w:r w:rsidRPr="009205F5">
        <w:rPr>
          <w:b w:val="0"/>
        </w:rPr>
        <w:t>Dostarczona dostawa</w:t>
      </w:r>
      <w:bookmarkEnd w:id="108"/>
    </w:p>
    <w:p w:rsidR="004A50A2" w:rsidRDefault="004A50A2" w:rsidP="004A50A2">
      <w:pPr>
        <w:pStyle w:val="Tekstpodstawowy"/>
      </w:pPr>
      <w:r>
        <w:t>Gdy dane dostawcy się zmienią lub sklep chce korzystać z dostaw od nowej firmy pracownik na stronie listy dostaw (rys. 4.</w:t>
      </w:r>
      <w:r w:rsidR="00632C5B">
        <w:t>51</w:t>
      </w:r>
      <w:r>
        <w:t>) klika przycisk Dostawcy. Wyświetlona zostanie lista wszystkich zapisanych w bazie dostawców (rys. 4.5</w:t>
      </w:r>
      <w:r w:rsidR="00632C5B">
        <w:t>5</w:t>
      </w:r>
      <w:r>
        <w:t xml:space="preserve">). </w:t>
      </w:r>
    </w:p>
    <w:p w:rsidR="00632C5B" w:rsidRDefault="004A50A2" w:rsidP="00632C5B">
      <w:pPr>
        <w:pStyle w:val="Rysunek"/>
      </w:pPr>
      <w:r>
        <w:rPr>
          <w:noProof/>
          <w:lang w:eastAsia="pl-PL"/>
        </w:rPr>
        <w:drawing>
          <wp:inline distT="0" distB="0" distL="0" distR="0" wp14:anchorId="10D09013" wp14:editId="2C33D2F0">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632C5B" w:rsidP="00632C5B">
      <w:pPr>
        <w:pStyle w:val="Legenda"/>
        <w:jc w:val="center"/>
      </w:pPr>
      <w:bookmarkStart w:id="109" w:name="_Toc3136165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55</w:t>
      </w:r>
      <w:r w:rsidR="007E176F">
        <w:fldChar w:fldCharType="end"/>
      </w:r>
      <w:r>
        <w:t xml:space="preserve"> </w:t>
      </w:r>
      <w:r w:rsidRPr="00632C5B">
        <w:rPr>
          <w:b w:val="0"/>
        </w:rPr>
        <w:t>Lista dostawców</w:t>
      </w:r>
      <w:bookmarkEnd w:id="109"/>
    </w:p>
    <w:p w:rsidR="004A50A2" w:rsidRDefault="004A50A2" w:rsidP="004A50A2">
      <w:pPr>
        <w:pStyle w:val="Tekstpodstawowy"/>
        <w:ind w:firstLine="0"/>
      </w:pPr>
      <w:r>
        <w:t xml:space="preserve">Przycisk </w:t>
      </w:r>
      <w:r w:rsidRPr="00DC1B00">
        <w:rPr>
          <w:i/>
        </w:rPr>
        <w:t>Nowy dostawca</w:t>
      </w:r>
      <w:r>
        <w:t xml:space="preserve"> przenosi do formularza (rys. 4.5</w:t>
      </w:r>
      <w:r w:rsidR="00044AFC">
        <w:t>6</w:t>
      </w:r>
      <w:r>
        <w:t xml:space="preserve">). Uzupełnienie pól i wciśnięcie przycisku </w:t>
      </w:r>
      <w:r w:rsidRPr="00DC1B00">
        <w:rPr>
          <w:i/>
        </w:rPr>
        <w:t>Zapisz</w:t>
      </w:r>
      <w:r>
        <w:t xml:space="preserve"> dodaje nowego dostawcę do bazy.</w:t>
      </w:r>
    </w:p>
    <w:p w:rsidR="00044AFC" w:rsidRDefault="004A50A2" w:rsidP="00044AFC">
      <w:pPr>
        <w:pStyle w:val="Rysunek"/>
      </w:pPr>
      <w:r>
        <w:rPr>
          <w:noProof/>
          <w:lang w:eastAsia="pl-PL"/>
        </w:rPr>
        <w:lastRenderedPageBreak/>
        <w:drawing>
          <wp:inline distT="0" distB="0" distL="0" distR="0" wp14:anchorId="4AC2A0E1" wp14:editId="27A2BB52">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044AFC" w:rsidP="00044AFC">
      <w:pPr>
        <w:pStyle w:val="Legenda"/>
        <w:jc w:val="center"/>
      </w:pPr>
      <w:bookmarkStart w:id="110" w:name="_Toc3136165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56</w:t>
      </w:r>
      <w:r w:rsidR="007E176F">
        <w:fldChar w:fldCharType="end"/>
      </w:r>
      <w:r>
        <w:t xml:space="preserve"> </w:t>
      </w:r>
      <w:r w:rsidRPr="00044AFC">
        <w:rPr>
          <w:b w:val="0"/>
        </w:rPr>
        <w:t>Formularz dodawania dostawcy</w:t>
      </w:r>
      <w:bookmarkEnd w:id="110"/>
    </w:p>
    <w:p w:rsidR="004A50A2" w:rsidRDefault="004A50A2" w:rsidP="004A50A2">
      <w:pPr>
        <w:pStyle w:val="Tekstpodstawowy"/>
        <w:ind w:firstLine="0"/>
      </w:pPr>
      <w:r>
        <w:t>W przypadku kliknięcia przycisku Edytuj (rys. 4.5</w:t>
      </w:r>
      <w:r w:rsidR="00044AFC">
        <w:t>5</w:t>
      </w:r>
      <w:r>
        <w:t>), pracownik zobaczy taki sam formularz jak na rys 4.5</w:t>
      </w:r>
      <w:r w:rsidR="00044AFC">
        <w:t>6</w:t>
      </w:r>
      <w:r>
        <w:t xml:space="preserve">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Lista zgłoszeń (rys. 4.5</w:t>
      </w:r>
      <w:r w:rsidR="00B44747">
        <w:t>7</w:t>
      </w:r>
      <w:r>
        <w:t xml:space="preserve">)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w:t>
      </w:r>
      <w:r w:rsidR="00B44747">
        <w:t>8</w:t>
      </w:r>
      <w:r>
        <w:t>). Kliknięcie OK blokuje dany temat i klient już nie może w nim napisać nowej wiadomości. Tematy zablokowane nie wyświetlają się na liście zgłoszeń.</w:t>
      </w:r>
    </w:p>
    <w:p w:rsidR="00B44747" w:rsidRDefault="004A50A2" w:rsidP="00B44747">
      <w:pPr>
        <w:pStyle w:val="Rysunek"/>
      </w:pPr>
      <w:r>
        <w:rPr>
          <w:noProof/>
          <w:lang w:eastAsia="pl-PL"/>
        </w:rPr>
        <w:drawing>
          <wp:inline distT="0" distB="0" distL="0" distR="0" wp14:anchorId="636E24D7" wp14:editId="138824C0">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Pr="00B44747" w:rsidRDefault="00B44747" w:rsidP="00B44747">
      <w:pPr>
        <w:pStyle w:val="Legenda"/>
        <w:jc w:val="center"/>
        <w:rPr>
          <w:b w:val="0"/>
          <w:sz w:val="24"/>
          <w:szCs w:val="22"/>
        </w:rPr>
      </w:pPr>
      <w:bookmarkStart w:id="111" w:name="_Toc3136165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57</w:t>
      </w:r>
      <w:r w:rsidR="007E176F">
        <w:fldChar w:fldCharType="end"/>
      </w:r>
      <w:r>
        <w:t xml:space="preserve"> </w:t>
      </w:r>
      <w:r w:rsidRPr="00B44747">
        <w:rPr>
          <w:b w:val="0"/>
        </w:rPr>
        <w:t>Lista zgłoszeń</w:t>
      </w:r>
      <w:bookmarkEnd w:id="111"/>
    </w:p>
    <w:p w:rsidR="00B44747" w:rsidRDefault="004A50A2" w:rsidP="00B44747">
      <w:pPr>
        <w:pStyle w:val="Rysunek"/>
      </w:pPr>
      <w:r>
        <w:rPr>
          <w:noProof/>
          <w:lang w:eastAsia="pl-PL"/>
        </w:rPr>
        <w:lastRenderedPageBreak/>
        <w:drawing>
          <wp:inline distT="0" distB="0" distL="0" distR="0" wp14:anchorId="5F521C8F" wp14:editId="6C1E718A">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Default="00B44747" w:rsidP="00B44747">
      <w:pPr>
        <w:pStyle w:val="Legenda"/>
        <w:jc w:val="center"/>
      </w:pPr>
      <w:bookmarkStart w:id="112" w:name="_Toc3136165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58</w:t>
      </w:r>
      <w:r w:rsidR="007E176F">
        <w:fldChar w:fldCharType="end"/>
      </w:r>
      <w:r>
        <w:t xml:space="preserve"> </w:t>
      </w:r>
      <w:r w:rsidRPr="00B44747">
        <w:rPr>
          <w:b w:val="0"/>
        </w:rPr>
        <w:t>Potwierdzenie blokady tematu</w:t>
      </w:r>
      <w:bookmarkEnd w:id="112"/>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w:t>
      </w:r>
      <w:r w:rsidR="00BA7FB9">
        <w:t xml:space="preserve">korespondencję </w:t>
      </w:r>
      <w:r>
        <w:t>(rys. 4.5</w:t>
      </w:r>
      <w:r w:rsidR="00B44747">
        <w:t>9</w:t>
      </w:r>
      <w:r>
        <w:t>).</w:t>
      </w:r>
    </w:p>
    <w:p w:rsidR="00B44747" w:rsidRDefault="004A50A2" w:rsidP="00B44747">
      <w:pPr>
        <w:pStyle w:val="Rysunek"/>
      </w:pPr>
      <w:r>
        <w:rPr>
          <w:noProof/>
          <w:lang w:eastAsia="pl-PL"/>
        </w:rPr>
        <w:drawing>
          <wp:inline distT="0" distB="0" distL="0" distR="0" wp14:anchorId="795D59C4" wp14:editId="0D499F82">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B44747" w:rsidP="00B44747">
      <w:pPr>
        <w:pStyle w:val="Legenda"/>
        <w:jc w:val="center"/>
      </w:pPr>
      <w:bookmarkStart w:id="113" w:name="_Toc3136166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59</w:t>
      </w:r>
      <w:r w:rsidR="007E176F">
        <w:fldChar w:fldCharType="end"/>
      </w:r>
      <w:r>
        <w:t xml:space="preserve"> </w:t>
      </w:r>
      <w:r w:rsidRPr="00B44747">
        <w:rPr>
          <w:b w:val="0"/>
        </w:rPr>
        <w:t>Konwersacja</w:t>
      </w:r>
      <w:bookmarkEnd w:id="113"/>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w:t>
      </w:r>
      <w:r w:rsidR="005E7080">
        <w:rPr>
          <w:rStyle w:val="Pogrubienie"/>
          <w:b w:val="0"/>
          <w:bCs w:val="0"/>
        </w:rPr>
        <w:t>60</w:t>
      </w:r>
      <w:r>
        <w:rPr>
          <w:rStyle w:val="Pogrubienie"/>
          <w:b w:val="0"/>
          <w:bCs w:val="0"/>
        </w:rPr>
        <w:t xml:space="preserve">),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sidR="00A47DA4">
        <w:rPr>
          <w:rStyle w:val="Pogrubienie"/>
          <w:b w:val="0"/>
          <w:bCs w:val="0"/>
          <w:i/>
        </w:rPr>
        <w:t>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5E7080" w:rsidRDefault="004A50A2" w:rsidP="005E7080">
      <w:pPr>
        <w:pStyle w:val="Rysunek"/>
      </w:pPr>
      <w:r>
        <w:rPr>
          <w:noProof/>
          <w:lang w:eastAsia="pl-PL"/>
        </w:rPr>
        <w:lastRenderedPageBreak/>
        <w:drawing>
          <wp:inline distT="0" distB="0" distL="0" distR="0" wp14:anchorId="5AABF051" wp14:editId="112F3BE1">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5E7080" w:rsidP="005E7080">
      <w:pPr>
        <w:pStyle w:val="Legenda"/>
        <w:jc w:val="center"/>
        <w:rPr>
          <w:rStyle w:val="Pogrubienie"/>
          <w:b/>
          <w:bCs/>
        </w:rPr>
      </w:pPr>
      <w:bookmarkStart w:id="114" w:name="_Toc3136166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60</w:t>
      </w:r>
      <w:r w:rsidR="007E176F">
        <w:fldChar w:fldCharType="end"/>
      </w:r>
      <w:r>
        <w:t xml:space="preserve"> </w:t>
      </w:r>
      <w:r w:rsidRPr="005E7080">
        <w:rPr>
          <w:b w:val="0"/>
        </w:rPr>
        <w:t>Panel płatności</w:t>
      </w:r>
      <w:bookmarkEnd w:id="114"/>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w:t>
      </w:r>
      <w:r w:rsidR="005E7080">
        <w:rPr>
          <w:rStyle w:val="Pogrubienie"/>
          <w:b w:val="0"/>
          <w:bCs w:val="0"/>
        </w:rPr>
        <w:t>61</w:t>
      </w:r>
      <w:r>
        <w:rPr>
          <w:rStyle w:val="Pogrubienie"/>
          <w:b w:val="0"/>
          <w:bCs w:val="0"/>
        </w:rPr>
        <w:t>).</w:t>
      </w:r>
    </w:p>
    <w:p w:rsidR="005E7080" w:rsidRDefault="004A50A2" w:rsidP="005E7080">
      <w:pPr>
        <w:pStyle w:val="Rysunek"/>
      </w:pPr>
      <w:r>
        <w:rPr>
          <w:noProof/>
          <w:lang w:eastAsia="pl-PL"/>
        </w:rPr>
        <w:drawing>
          <wp:inline distT="0" distB="0" distL="0" distR="0" wp14:anchorId="146A5201" wp14:editId="4DD8BC6A">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5E7080" w:rsidP="005E7080">
      <w:pPr>
        <w:pStyle w:val="Legenda"/>
        <w:jc w:val="center"/>
        <w:rPr>
          <w:rStyle w:val="Pogrubienie"/>
          <w:b/>
          <w:bCs/>
        </w:rPr>
      </w:pPr>
      <w:bookmarkStart w:id="115" w:name="_Toc3136166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61</w:t>
      </w:r>
      <w:r w:rsidR="007E176F">
        <w:fldChar w:fldCharType="end"/>
      </w:r>
      <w:r>
        <w:t xml:space="preserve"> </w:t>
      </w:r>
      <w:r w:rsidRPr="005E7080">
        <w:rPr>
          <w:b w:val="0"/>
        </w:rPr>
        <w:t>Lista rabatów</w:t>
      </w:r>
      <w:bookmarkEnd w:id="115"/>
    </w:p>
    <w:p w:rsidR="004A50A2" w:rsidRDefault="004A50A2" w:rsidP="004A50A2">
      <w:pPr>
        <w:pStyle w:val="Tekstpodstawowy"/>
        <w:ind w:firstLine="0"/>
      </w:pPr>
      <w:r>
        <w:t xml:space="preserve">Nowy kod tworzy się za pomocą przycisku </w:t>
      </w:r>
      <w:r w:rsidRPr="0057601D">
        <w:rPr>
          <w:i/>
        </w:rPr>
        <w:t>Nowy kod rabatowy</w:t>
      </w:r>
      <w:r>
        <w:t>. Jego kliknięcie wyświetla formularz (rys. 4.6</w:t>
      </w:r>
      <w:r w:rsidR="00AA05DB">
        <w:t>2</w:t>
      </w:r>
      <w:r>
        <w:t xml:space="preserve">) z polami: </w:t>
      </w:r>
      <w:r w:rsidRPr="008254F9">
        <w:rPr>
          <w:i/>
        </w:rPr>
        <w:t>kod rabatowy</w:t>
      </w:r>
      <w:r>
        <w:t xml:space="preserve">, </w:t>
      </w:r>
      <w:r w:rsidRPr="008254F9">
        <w:rPr>
          <w:i/>
        </w:rPr>
        <w:t>status</w:t>
      </w:r>
      <w:r>
        <w:t xml:space="preserve"> i </w:t>
      </w:r>
      <w:r w:rsidRPr="008254F9">
        <w:rPr>
          <w:i/>
        </w:rPr>
        <w:t>procent</w:t>
      </w:r>
      <w:r w:rsidR="000B3039">
        <w:t>. Uzupełnienie tych pól i </w:t>
      </w:r>
      <w:r>
        <w:t xml:space="preserve">wciśnięcie przycisku </w:t>
      </w:r>
      <w:r w:rsidRPr="008254F9">
        <w:rPr>
          <w:i/>
        </w:rPr>
        <w:t>Zapisz</w:t>
      </w:r>
      <w:r>
        <w:t xml:space="preserve"> doda dane do bazy.</w:t>
      </w:r>
    </w:p>
    <w:p w:rsidR="00AA05DB" w:rsidRDefault="004A50A2" w:rsidP="00AA05DB">
      <w:pPr>
        <w:pStyle w:val="Rysunek"/>
      </w:pPr>
      <w:r>
        <w:rPr>
          <w:noProof/>
          <w:lang w:eastAsia="pl-PL"/>
        </w:rPr>
        <w:drawing>
          <wp:inline distT="0" distB="0" distL="0" distR="0" wp14:anchorId="05C2E267" wp14:editId="20743028">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AA05DB" w:rsidP="00AA05DB">
      <w:pPr>
        <w:pStyle w:val="Legenda"/>
        <w:jc w:val="center"/>
      </w:pPr>
      <w:bookmarkStart w:id="116" w:name="_Toc3136166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62</w:t>
      </w:r>
      <w:r w:rsidR="007E176F">
        <w:fldChar w:fldCharType="end"/>
      </w:r>
      <w:r>
        <w:t xml:space="preserve"> </w:t>
      </w:r>
      <w:r w:rsidRPr="00AA05DB">
        <w:rPr>
          <w:b w:val="0"/>
        </w:rPr>
        <w:t>Formularz nowego kodu rabatowego</w:t>
      </w:r>
      <w:bookmarkEnd w:id="116"/>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w:t>
      </w:r>
      <w:r w:rsidR="00AA05DB">
        <w:rPr>
          <w:rStyle w:val="Pogrubienie"/>
          <w:b w:val="0"/>
          <w:bCs w:val="0"/>
        </w:rPr>
        <w:t>3</w:t>
      </w:r>
      <w:r>
        <w:rPr>
          <w:rStyle w:val="Pogrubienie"/>
          <w:b w:val="0"/>
          <w:bCs w:val="0"/>
        </w:rPr>
        <w:t xml:space="preserve">) takimi jak: numer, imię i nazwisko, nazwa firmy i adres e-mail. </w:t>
      </w:r>
    </w:p>
    <w:p w:rsidR="00AA05DB" w:rsidRDefault="004A50A2" w:rsidP="00AA05DB">
      <w:pPr>
        <w:pStyle w:val="Rysunek"/>
      </w:pPr>
      <w:r>
        <w:rPr>
          <w:noProof/>
          <w:lang w:eastAsia="pl-PL"/>
        </w:rPr>
        <w:drawing>
          <wp:inline distT="0" distB="0" distL="0" distR="0" wp14:anchorId="260402E4" wp14:editId="02EFBDEC">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AA05DB" w:rsidP="00AA05DB">
      <w:pPr>
        <w:pStyle w:val="Legenda"/>
        <w:jc w:val="center"/>
        <w:rPr>
          <w:rStyle w:val="Pogrubienie"/>
          <w:b/>
          <w:bCs/>
        </w:rPr>
      </w:pPr>
      <w:bookmarkStart w:id="117" w:name="_Toc3136166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63</w:t>
      </w:r>
      <w:r w:rsidR="007E176F">
        <w:fldChar w:fldCharType="end"/>
      </w:r>
      <w:r>
        <w:t xml:space="preserve"> </w:t>
      </w:r>
      <w:r w:rsidRPr="00AA05DB">
        <w:rPr>
          <w:b w:val="0"/>
        </w:rPr>
        <w:t>Lista klientów</w:t>
      </w:r>
      <w:bookmarkEnd w:id="117"/>
    </w:p>
    <w:p w:rsidR="004A50A2" w:rsidRDefault="004A50A2" w:rsidP="004A50A2">
      <w:pPr>
        <w:pStyle w:val="Tekstpodstawowy"/>
        <w:ind w:firstLine="0"/>
      </w:pPr>
      <w:r>
        <w:t xml:space="preserve">Więcej informacji można uzyskać klikając odnośnik </w:t>
      </w:r>
      <w:r w:rsidRPr="008254F9">
        <w:rPr>
          <w:i/>
        </w:rPr>
        <w:t>szczegóły i edycja danych</w:t>
      </w:r>
      <w:r>
        <w:t>. Zostanie wtedy wyświetlony profil klienta (rys. 4.6</w:t>
      </w:r>
      <w:r w:rsidR="00F51F0D">
        <w:t>4</w:t>
      </w:r>
      <w:r>
        <w:t xml:space="preserve">),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w:t>
      </w:r>
      <w:r w:rsidR="00F51F0D">
        <w:t>5</w:t>
      </w:r>
      <w:r>
        <w:t xml:space="preserve">). </w:t>
      </w:r>
    </w:p>
    <w:p w:rsidR="00F51F0D" w:rsidRDefault="004A50A2" w:rsidP="00F51F0D">
      <w:pPr>
        <w:pStyle w:val="Rysunek"/>
      </w:pPr>
      <w:r>
        <w:rPr>
          <w:noProof/>
          <w:lang w:eastAsia="pl-PL"/>
        </w:rPr>
        <w:lastRenderedPageBreak/>
        <w:drawing>
          <wp:inline distT="0" distB="0" distL="0" distR="0" wp14:anchorId="5A740BA9" wp14:editId="30F0275D">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Default="00F51F0D" w:rsidP="00F51F0D">
      <w:pPr>
        <w:pStyle w:val="Legenda"/>
        <w:jc w:val="center"/>
      </w:pPr>
      <w:bookmarkStart w:id="118" w:name="_Toc3136166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64</w:t>
      </w:r>
      <w:r w:rsidR="007E176F">
        <w:fldChar w:fldCharType="end"/>
      </w:r>
      <w:r>
        <w:t xml:space="preserve"> </w:t>
      </w:r>
      <w:r w:rsidRPr="00F51F0D">
        <w:rPr>
          <w:b w:val="0"/>
        </w:rPr>
        <w:t>Profil klienta</w:t>
      </w:r>
      <w:bookmarkEnd w:id="118"/>
    </w:p>
    <w:p w:rsidR="00F51F0D" w:rsidRDefault="004A50A2" w:rsidP="00F51F0D">
      <w:pPr>
        <w:pStyle w:val="Rysunek"/>
      </w:pPr>
      <w:r>
        <w:rPr>
          <w:noProof/>
          <w:lang w:eastAsia="pl-PL"/>
        </w:rPr>
        <w:drawing>
          <wp:inline distT="0" distB="0" distL="0" distR="0" wp14:anchorId="6F885D75" wp14:editId="5D7656E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F51F0D" w:rsidP="00F51F0D">
      <w:pPr>
        <w:pStyle w:val="Legenda"/>
        <w:jc w:val="center"/>
      </w:pPr>
      <w:bookmarkStart w:id="119" w:name="_Toc3136166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65</w:t>
      </w:r>
      <w:r w:rsidR="007E176F">
        <w:fldChar w:fldCharType="end"/>
      </w:r>
      <w:r>
        <w:t xml:space="preserve"> </w:t>
      </w:r>
      <w:r w:rsidRPr="00F51F0D">
        <w:rPr>
          <w:b w:val="0"/>
        </w:rPr>
        <w:t>Historia zamówień klienta nr 57</w:t>
      </w:r>
      <w:bookmarkEnd w:id="119"/>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Konta z uprawnieniami administrator</w:t>
      </w:r>
      <w:r w:rsidR="00C213E1">
        <w:t>a</w:t>
      </w:r>
      <w:r>
        <w:t xml:space="preserve"> mają dostęp do dodawania i edytowania kont pracowników. Do listy pracowników (rys. 4.6</w:t>
      </w:r>
      <w:r w:rsidR="00F51F0D">
        <w:t>6</w:t>
      </w:r>
      <w:r>
        <w:t xml:space="preserve">) przechodzi się za pomocą przycisku </w:t>
      </w:r>
      <w:r w:rsidRPr="007067A1">
        <w:rPr>
          <w:i/>
        </w:rPr>
        <w:t>Pracownicy</w:t>
      </w:r>
      <w:r>
        <w:t xml:space="preserve">. </w:t>
      </w:r>
    </w:p>
    <w:p w:rsidR="00E03F3E" w:rsidRDefault="004A50A2" w:rsidP="00E03F3E">
      <w:pPr>
        <w:pStyle w:val="Rysunek"/>
      </w:pPr>
      <w:r>
        <w:rPr>
          <w:noProof/>
          <w:lang w:eastAsia="pl-PL"/>
        </w:rPr>
        <w:lastRenderedPageBreak/>
        <w:drawing>
          <wp:inline distT="0" distB="0" distL="0" distR="0" wp14:anchorId="46F4DD80" wp14:editId="3AE25682">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E03F3E" w:rsidP="00E03F3E">
      <w:pPr>
        <w:pStyle w:val="Legenda"/>
        <w:jc w:val="center"/>
      </w:pPr>
      <w:bookmarkStart w:id="120" w:name="_Toc3136166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66</w:t>
      </w:r>
      <w:r w:rsidR="007E176F">
        <w:fldChar w:fldCharType="end"/>
      </w:r>
      <w:r>
        <w:t xml:space="preserve"> </w:t>
      </w:r>
      <w:r w:rsidRPr="00E03F3E">
        <w:rPr>
          <w:b w:val="0"/>
        </w:rPr>
        <w:t>Lista pracowników</w:t>
      </w:r>
      <w:bookmarkEnd w:id="120"/>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Spowoduje to przekierowanie do strony z formularzem (rys 4.6</w:t>
      </w:r>
      <w:r w:rsidR="007E176F">
        <w:t>7</w:t>
      </w:r>
      <w:r>
        <w:t xml:space="preserve">). Po uzupełnieniu pól i wciśnięciu przycisku </w:t>
      </w:r>
      <w:r w:rsidRPr="00DB3EB7">
        <w:rPr>
          <w:i/>
        </w:rPr>
        <w:t>Aktualizuj</w:t>
      </w:r>
      <w:r>
        <w:t xml:space="preserve"> konto zostanie stworzone.</w:t>
      </w:r>
    </w:p>
    <w:p w:rsidR="007E176F" w:rsidRDefault="004A50A2" w:rsidP="007E176F">
      <w:pPr>
        <w:pStyle w:val="Rysunek"/>
      </w:pPr>
      <w:r>
        <w:rPr>
          <w:noProof/>
          <w:lang w:eastAsia="pl-PL"/>
        </w:rPr>
        <w:drawing>
          <wp:inline distT="0" distB="0" distL="0" distR="0" wp14:anchorId="76DAF022" wp14:editId="483B4E79">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Default="007E176F" w:rsidP="007E176F">
      <w:pPr>
        <w:pStyle w:val="Legenda"/>
        <w:jc w:val="center"/>
      </w:pPr>
      <w:bookmarkStart w:id="121" w:name="_Toc31361668"/>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67</w:t>
      </w:r>
      <w:r>
        <w:fldChar w:fldCharType="end"/>
      </w:r>
      <w:r>
        <w:t xml:space="preserve"> </w:t>
      </w:r>
      <w:r w:rsidRPr="007E176F">
        <w:rPr>
          <w:b w:val="0"/>
        </w:rPr>
        <w:t>Formularz dodawania/edytowania konta pracownika</w:t>
      </w:r>
      <w:bookmarkEnd w:id="121"/>
    </w:p>
    <w:p w:rsidR="004A50A2" w:rsidRDefault="004A50A2" w:rsidP="004A50A2">
      <w:pPr>
        <w:pStyle w:val="Tekstpodstawowy"/>
      </w:pPr>
      <w:r>
        <w:t>Jeśli administrator chce zmienić uprawnienia pracownikowi lub zaktualizować jego dane</w:t>
      </w:r>
      <w:r w:rsidR="00C213E1">
        <w:t>,</w:t>
      </w:r>
      <w:r>
        <w:t xml:space="preserve"> to na liście pracowników klika przycisk </w:t>
      </w:r>
      <w:r w:rsidRPr="00DB3EB7">
        <w:rPr>
          <w:i/>
        </w:rPr>
        <w:t>Edytuj</w:t>
      </w:r>
      <w:r>
        <w:t>. Wyświetlony zostanie formularz (rys. 4.6</w:t>
      </w:r>
      <w:r w:rsidR="007E176F">
        <w:t>8</w:t>
      </w:r>
      <w:r>
        <w:t xml:space="preserve">)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W górnej części każdej strony znajduje się pasek z wyszukiwarkami (rys. 4.6</w:t>
      </w:r>
      <w:r w:rsidR="007E176F">
        <w:t>8</w:t>
      </w:r>
      <w:r>
        <w:t xml:space="preserve">). Umożliwia on szybkie znalezienie konkretnego produktu, zamówienia lub klienta. </w:t>
      </w:r>
    </w:p>
    <w:p w:rsidR="007E176F" w:rsidRDefault="004A50A2" w:rsidP="007E176F">
      <w:pPr>
        <w:pStyle w:val="Rysunek"/>
      </w:pPr>
      <w:r>
        <w:rPr>
          <w:noProof/>
          <w:lang w:eastAsia="pl-PL"/>
        </w:rPr>
        <w:drawing>
          <wp:inline distT="0" distB="0" distL="0" distR="0" wp14:anchorId="30F1BC7F" wp14:editId="44D928CE">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7E176F" w:rsidP="007E176F">
      <w:pPr>
        <w:pStyle w:val="Legenda"/>
        <w:jc w:val="center"/>
      </w:pPr>
      <w:bookmarkStart w:id="122" w:name="_Toc31361669"/>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68</w:t>
      </w:r>
      <w:r>
        <w:fldChar w:fldCharType="end"/>
      </w:r>
      <w:r>
        <w:t xml:space="preserve"> </w:t>
      </w:r>
      <w:r w:rsidRPr="00A55092">
        <w:t>Wyszukiwarka</w:t>
      </w:r>
      <w:bookmarkEnd w:id="122"/>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t>do zamówień: numer, data lub imię/nazwisko zamawiającego,</w:t>
      </w:r>
    </w:p>
    <w:p w:rsidR="004A50A2" w:rsidRDefault="004A50A2" w:rsidP="004A50A2">
      <w:pPr>
        <w:pStyle w:val="Listapunktowana2"/>
      </w:pPr>
      <w:r>
        <w:lastRenderedPageBreak/>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w:t>
      </w:r>
      <w:proofErr w:type="spellStart"/>
      <w:r>
        <w:t>redmi</w:t>
      </w:r>
      <w:proofErr w:type="spellEnd"/>
      <w:r>
        <w:t>” zaprezentowano na rys. 4.6</w:t>
      </w:r>
      <w:r w:rsidR="007E176F">
        <w:t>9</w:t>
      </w:r>
      <w:r>
        <w:t>.</w:t>
      </w:r>
    </w:p>
    <w:p w:rsidR="007E176F" w:rsidRDefault="004A50A2" w:rsidP="007E176F">
      <w:pPr>
        <w:pStyle w:val="Rysunek"/>
      </w:pPr>
      <w:r>
        <w:rPr>
          <w:noProof/>
          <w:lang w:eastAsia="pl-PL"/>
        </w:rPr>
        <w:drawing>
          <wp:inline distT="0" distB="0" distL="0" distR="0" wp14:anchorId="0DFA80A7" wp14:editId="5E263173">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Default="007E176F" w:rsidP="007E176F">
      <w:pPr>
        <w:pStyle w:val="Legenda"/>
        <w:jc w:val="center"/>
      </w:pPr>
      <w:bookmarkStart w:id="123" w:name="_Toc31361670"/>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69</w:t>
      </w:r>
      <w:r>
        <w:fldChar w:fldCharType="end"/>
      </w:r>
      <w:r>
        <w:t xml:space="preserve"> </w:t>
      </w:r>
      <w:r w:rsidRPr="007E176F">
        <w:rPr>
          <w:b w:val="0"/>
        </w:rPr>
        <w:t>Przykładowy wynik wyszukiwania</w:t>
      </w:r>
      <w:bookmarkEnd w:id="123"/>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124" w:name="_Toc31363244"/>
      <w:r w:rsidRPr="00C57843">
        <w:rPr>
          <w:color w:val="000000" w:themeColor="text1"/>
        </w:rPr>
        <w:lastRenderedPageBreak/>
        <w:t>Podsumowanie</w:t>
      </w:r>
      <w:bookmarkEnd w:id="124"/>
    </w:p>
    <w:p w:rsidR="007A60F1" w:rsidRDefault="007A60F1" w:rsidP="007A60F1">
      <w:pPr>
        <w:pStyle w:val="Tekstpodstawowy"/>
        <w:rPr>
          <w:color w:val="000000" w:themeColor="text1"/>
        </w:rPr>
      </w:pPr>
      <w:r>
        <w:rPr>
          <w:color w:val="000000" w:themeColor="text1"/>
        </w:rPr>
        <w:t>Cel pracy został zrealizowany. Stworzono stronę sklepu internetowego wraz z panelem administracyjnym. Działają wszystkie funkcje wymagane do prowadzenia sklepu internetowego :</w:t>
      </w:r>
    </w:p>
    <w:p w:rsidR="007A60F1" w:rsidRDefault="007A60F1" w:rsidP="007A60F1">
      <w:pPr>
        <w:pStyle w:val="Listapunktowana2"/>
      </w:pPr>
      <w:r>
        <w:t>Zakładanie kont użytkowników</w:t>
      </w:r>
    </w:p>
    <w:p w:rsidR="007A60F1" w:rsidRDefault="007A60F1" w:rsidP="007A60F1">
      <w:pPr>
        <w:pStyle w:val="Listapunktowana2"/>
      </w:pPr>
      <w:r>
        <w:t>Składanie i obsługa zamówień</w:t>
      </w:r>
    </w:p>
    <w:p w:rsidR="007A60F1" w:rsidRDefault="007A60F1" w:rsidP="007A60F1">
      <w:pPr>
        <w:pStyle w:val="Listapunktowana2"/>
      </w:pPr>
      <w:r>
        <w:t>Obsługa zwrotów, reklamacji</w:t>
      </w:r>
    </w:p>
    <w:p w:rsidR="007A60F1" w:rsidRDefault="007A60F1" w:rsidP="007A60F1">
      <w:pPr>
        <w:pStyle w:val="Listapunktowana2"/>
      </w:pPr>
      <w:r>
        <w:t>Zatwierdzanie płatności</w:t>
      </w:r>
    </w:p>
    <w:p w:rsidR="007A60F1" w:rsidRDefault="007A60F1" w:rsidP="007A60F1">
      <w:pPr>
        <w:pStyle w:val="Listapunktowana2"/>
      </w:pPr>
      <w:r>
        <w:t>Dodawanie i edytowanie dostawców,  produktów oraz kont pracowników</w:t>
      </w:r>
    </w:p>
    <w:p w:rsidR="007A60F1" w:rsidRDefault="007A60F1" w:rsidP="007A60F1">
      <w:pPr>
        <w:pStyle w:val="Listapunktowana2"/>
      </w:pPr>
      <w:r>
        <w:t>Tworzenie dostaw towarów</w:t>
      </w:r>
    </w:p>
    <w:p w:rsidR="007A60F1" w:rsidRDefault="007A60F1" w:rsidP="007A60F1">
      <w:pPr>
        <w:pStyle w:val="Listapunktowana2"/>
      </w:pPr>
      <w:r>
        <w:t>Generowanie faktur VAT</w:t>
      </w:r>
    </w:p>
    <w:p w:rsidR="007A60F1" w:rsidRDefault="007A60F1" w:rsidP="007A60F1">
      <w:pPr>
        <w:pStyle w:val="Listapunktowana2"/>
        <w:numPr>
          <w:ilvl w:val="0"/>
          <w:numId w:val="0"/>
        </w:numPr>
        <w:ind w:left="284"/>
      </w:pPr>
    </w:p>
    <w:p w:rsidR="007A60F1" w:rsidRDefault="007A60F1" w:rsidP="007A60F1">
      <w:pPr>
        <w:pStyle w:val="Tekstpodstawowy"/>
        <w:ind w:firstLine="0"/>
        <w:rPr>
          <w:color w:val="000000" w:themeColor="text1"/>
        </w:rPr>
      </w:pPr>
      <w:r>
        <w:rPr>
          <w:color w:val="000000" w:themeColor="text1"/>
        </w:rPr>
        <w:t>oraz dodatkowe funkcje takie jak:</w:t>
      </w:r>
    </w:p>
    <w:p w:rsidR="007A60F1" w:rsidRDefault="007A60F1" w:rsidP="007A60F1">
      <w:pPr>
        <w:pStyle w:val="Listapunktowana2"/>
      </w:pPr>
      <w:r>
        <w:t>Tworzenie kodów rabatowych</w:t>
      </w:r>
    </w:p>
    <w:p w:rsidR="007A60F1" w:rsidRDefault="007A60F1" w:rsidP="007A60F1">
      <w:pPr>
        <w:pStyle w:val="Listapunktowana2"/>
      </w:pPr>
      <w:r>
        <w:t>Podsystem umożliwiający komunikację klienta z pracownikiem</w:t>
      </w:r>
    </w:p>
    <w:p w:rsidR="007A60F1" w:rsidRDefault="007A60F1" w:rsidP="007A60F1">
      <w:pPr>
        <w:pStyle w:val="Listapunktowana2"/>
      </w:pPr>
      <w:r>
        <w:t>Podstawowy monitoring sprzedaży w ciągu ostatniego miesiąca (wykres na stronie głównej panelu administracyjnego)</w:t>
      </w:r>
    </w:p>
    <w:p w:rsidR="007A60F1" w:rsidRDefault="007A60F1" w:rsidP="007A60F1">
      <w:pPr>
        <w:pStyle w:val="Listapunktowana2"/>
      </w:pPr>
      <w:r>
        <w:t>Monitoring popytu na dany produkt (ilość wyświetleń i ilość sprzedanych sztuk danego produktu)</w:t>
      </w:r>
    </w:p>
    <w:p w:rsidR="007A60F1" w:rsidRDefault="007A60F1" w:rsidP="007A60F1">
      <w:pPr>
        <w:pStyle w:val="Listapunktowana2"/>
      </w:pPr>
      <w:r>
        <w:t>Podsystem ocen i komentarzy do produktów</w:t>
      </w:r>
    </w:p>
    <w:p w:rsidR="007A60F1" w:rsidRDefault="007A60F1" w:rsidP="007A60F1">
      <w:pPr>
        <w:pStyle w:val="Tekstpodstawowy"/>
        <w:ind w:firstLine="0"/>
      </w:pPr>
    </w:p>
    <w:p w:rsidR="007A60F1" w:rsidRDefault="007A60F1" w:rsidP="007A60F1">
      <w:pPr>
        <w:pStyle w:val="Tekstpodstawowy"/>
        <w:ind w:firstLine="0"/>
      </w:pPr>
      <w:r>
        <w:t xml:space="preserve">Dzięki zastosowaniu </w:t>
      </w:r>
      <w:proofErr w:type="spellStart"/>
      <w:r>
        <w:t>frameworka</w:t>
      </w:r>
      <w:proofErr w:type="spellEnd"/>
      <w:r>
        <w:t xml:space="preserve"> Bootstrap w budowie strony internetowej może być ona wygodnie obsługiwana zarówno na komputerze, jak i na </w:t>
      </w:r>
      <w:proofErr w:type="spellStart"/>
      <w:r>
        <w:t>smartfonie</w:t>
      </w:r>
      <w:proofErr w:type="spellEnd"/>
      <w:r>
        <w:t>. W trakcie opracowywania systemu wiele razy przebudowywano bazy danych po to, aby jak najbardziej je uprościć, zachowując przy tym ich zawartość.</w:t>
      </w:r>
      <w:r w:rsidR="00401368">
        <w:t xml:space="preserve"> Największą zaletą naszego sklepu jest fakt, że wszystko programowaliśmy od zera, bez korzystania z gotowych rozwiązań.</w:t>
      </w:r>
    </w:p>
    <w:p w:rsidR="007A60F1" w:rsidRDefault="007A60F1" w:rsidP="007A60F1">
      <w:pPr>
        <w:pStyle w:val="Tekstpodstawowy"/>
      </w:pPr>
      <w:r>
        <w:t xml:space="preserve">System można rozwinąć dodając w panelu administracyjnym opcje dodawania/edytowania kategorii i filtrów produktów. Umożliwiłoby to poszerzanie asortymentu sklepu o nowe, wcześniej niedostępne, produkty. Kolejnym rozwinięciem mogłoby być połączenie strony z zewnętrznym systemem do płatności online (np. przelewy24 lub </w:t>
      </w:r>
      <w:proofErr w:type="spellStart"/>
      <w:r w:rsidRPr="005B4907">
        <w:t>dotpay</w:t>
      </w:r>
      <w:proofErr w:type="spellEnd"/>
      <w:r>
        <w:t xml:space="preserve">). Dzięki temu proces zatwierdzania płatności zostałby zautomatyzowany, co pozwoliłoby na przyspieszenie obsługi zamówień oraz uniknięcie potencjalnych pomyłek ze strony pracowników. Innym </w:t>
      </w:r>
      <w:r>
        <w:lastRenderedPageBreak/>
        <w:t>udoskonaleniem może być dodanie możliwości wysłania wiadomości e-mail do klienta bezpośrednio z panelu obsługi zamówień, zwrotów oraz reklamacji.</w:t>
      </w:r>
    </w:p>
    <w:p w:rsidR="007A60F1" w:rsidRPr="001B220A" w:rsidRDefault="007A60F1" w:rsidP="007A60F1">
      <w:pPr>
        <w:pStyle w:val="Tekstpodstawowy"/>
      </w:pPr>
      <w:r>
        <w:t xml:space="preserve">W trakcie wykonywania pracy używano systemu kontroli wersji </w:t>
      </w:r>
      <w:proofErr w:type="spellStart"/>
      <w:r>
        <w:t>GitHub</w:t>
      </w:r>
      <w:proofErr w:type="spellEnd"/>
      <w:r>
        <w:t>. Znacznie ułatwiło to zarówno śledzenie, jak i łączenie dokonywanych zmian w kodach źródłowych strony internetowej sklepu oraz panelu administracyjnego. T</w:t>
      </w:r>
      <w:r w:rsidRPr="000417E0">
        <w:t xml:space="preserve">akie działanie </w:t>
      </w:r>
      <w:r>
        <w:t>stało się</w:t>
      </w:r>
      <w:r w:rsidRPr="000417E0">
        <w:t xml:space="preserve"> już standardem wszędzie tam gdzie </w:t>
      </w:r>
      <w:r>
        <w:t>programuje</w:t>
      </w:r>
      <w:r w:rsidRPr="000417E0">
        <w:t xml:space="preserve"> się w grupach</w:t>
      </w:r>
      <w:r>
        <w:t>.</w:t>
      </w: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125" w:name="_Toc31363245"/>
      <w:r w:rsidRPr="00C57843">
        <w:rPr>
          <w:color w:val="000000" w:themeColor="text1"/>
        </w:rPr>
        <w:lastRenderedPageBreak/>
        <w:t>Bibliografia</w:t>
      </w:r>
      <w:bookmarkEnd w:id="125"/>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94"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B50C4F" w:rsidP="0085095D">
      <w:pPr>
        <w:pStyle w:val="Bibliografia"/>
        <w:rPr>
          <w:lang w:val="en-US"/>
        </w:rPr>
      </w:pPr>
      <w:hyperlink r:id="rId95"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96"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t>
      </w:r>
      <w:proofErr w:type="spellStart"/>
      <w:r w:rsidRPr="00C57843">
        <w:t>Wilton</w:t>
      </w:r>
      <w:proofErr w:type="spellEnd"/>
      <w:r w:rsidRPr="00C57843">
        <w:t xml:space="preserve">: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97"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 xml:space="preserve">[8] Jon </w:t>
      </w:r>
      <w:proofErr w:type="spellStart"/>
      <w:r w:rsidRPr="00EC0B49">
        <w:rPr>
          <w:rStyle w:val="Hipercze"/>
          <w:color w:val="000000" w:themeColor="text1"/>
          <w:u w:val="none"/>
          <w:lang w:val="en-US"/>
        </w:rPr>
        <w:t>Duckett</w:t>
      </w:r>
      <w:proofErr w:type="spellEnd"/>
      <w:r w:rsidRPr="00EC0B49">
        <w:rPr>
          <w:rStyle w:val="Hipercze"/>
          <w:i/>
          <w:color w:val="000000" w:themeColor="text1"/>
          <w:u w:val="none"/>
          <w:lang w:val="en-US"/>
        </w:rPr>
        <w:t xml:space="preserve"> HTML </w:t>
      </w:r>
      <w:proofErr w:type="spellStart"/>
      <w:r w:rsidRPr="00EC0B49">
        <w:rPr>
          <w:rStyle w:val="Hipercze"/>
          <w:i/>
          <w:color w:val="000000" w:themeColor="text1"/>
          <w:u w:val="none"/>
          <w:lang w:val="en-US"/>
        </w:rPr>
        <w:t>i</w:t>
      </w:r>
      <w:proofErr w:type="spellEnd"/>
      <w:r w:rsidRPr="00EC0B49">
        <w:rPr>
          <w:rStyle w:val="Hipercze"/>
          <w:i/>
          <w:color w:val="000000" w:themeColor="text1"/>
          <w:u w:val="none"/>
          <w:lang w:val="en-US"/>
        </w:rPr>
        <w:t xml:space="preserve">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98"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99"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100"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w:t>
      </w:r>
      <w:proofErr w:type="spellStart"/>
      <w:r w:rsidRPr="00EC0B49">
        <w:rPr>
          <w:lang w:val="en-US"/>
        </w:rPr>
        <w:t>Haverbeke</w:t>
      </w:r>
      <w:proofErr w:type="spellEnd"/>
      <w:r w:rsidRPr="00EC0B49">
        <w:rPr>
          <w:lang w:val="en-US"/>
        </w:rPr>
        <w:t xml:space="preserve"> </w:t>
      </w:r>
      <w:proofErr w:type="spellStart"/>
      <w:r w:rsidRPr="00EC0B49">
        <w:rPr>
          <w:lang w:val="en-US"/>
        </w:rPr>
        <w:t>Marijn</w:t>
      </w:r>
      <w:proofErr w:type="spellEnd"/>
      <w:r w:rsidRPr="00EC0B49">
        <w:rPr>
          <w:lang w:val="en-US"/>
        </w:rPr>
        <w:t xml:space="preserve"> </w:t>
      </w:r>
      <w:proofErr w:type="spellStart"/>
      <w:r w:rsidRPr="00EC0B49">
        <w:rPr>
          <w:i/>
          <w:lang w:val="en-US"/>
        </w:rPr>
        <w:t>Zrozumieć</w:t>
      </w:r>
      <w:proofErr w:type="spellEnd"/>
      <w:r w:rsidRPr="00EC0B49">
        <w:rPr>
          <w:i/>
          <w:lang w:val="en-US"/>
        </w:rPr>
        <w:t xml:space="preserve">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w:t>
      </w:r>
      <w:proofErr w:type="spellStart"/>
      <w:r w:rsidRPr="00CE798C">
        <w:rPr>
          <w:i/>
          <w:lang w:val="en-US"/>
        </w:rPr>
        <w:t>i</w:t>
      </w:r>
      <w:proofErr w:type="spellEnd"/>
      <w:r w:rsidRPr="00CE798C">
        <w:rPr>
          <w:i/>
          <w:lang w:val="en-US"/>
        </w:rPr>
        <w:t xml:space="preserve">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101"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102"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103"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104"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105" w:history="1">
        <w:r>
          <w:rPr>
            <w:rStyle w:val="Hipercze"/>
          </w:rPr>
          <w:t>https://www.michalwolski.pl/diagramy-uml/diagram-klas/</w:t>
        </w:r>
      </w:hyperlink>
    </w:p>
    <w:p w:rsidR="00E52F00" w:rsidRDefault="00E52F00" w:rsidP="00E52F00">
      <w:pPr>
        <w:pStyle w:val="Bibliografia"/>
        <w:rPr>
          <w:rStyle w:val="Hipercze"/>
        </w:rPr>
      </w:pPr>
      <w:r>
        <w:rPr>
          <w:rStyle w:val="Hipercze"/>
          <w:color w:val="auto"/>
        </w:rPr>
        <w:t xml:space="preserve">[20] Cena detaliczna </w:t>
      </w:r>
      <w:hyperlink r:id="rId106" w:history="1">
        <w:r>
          <w:rPr>
            <w:rStyle w:val="Hipercze"/>
          </w:rPr>
          <w:t>https://pl.wikipedia.org/wiki/Cena_detaliczna</w:t>
        </w:r>
      </w:hyperlink>
    </w:p>
    <w:p w:rsidR="004D0373" w:rsidRDefault="004D0373" w:rsidP="00E52F00">
      <w:pPr>
        <w:pStyle w:val="Bibliografia"/>
        <w:rPr>
          <w:rStyle w:val="Hipercze"/>
        </w:rPr>
      </w:pPr>
      <w:r>
        <w:rPr>
          <w:rStyle w:val="Hipercze"/>
          <w:color w:val="auto"/>
        </w:rPr>
        <w:t xml:space="preserve">[21] Błędy w zarządzaniu sklepem </w:t>
      </w:r>
      <w:hyperlink r:id="rId107" w:history="1">
        <w:r>
          <w:rPr>
            <w:rStyle w:val="Hipercze"/>
          </w:rPr>
          <w:t>https://positiveretail.pl/bledy-w-zarzadzaniu-sklepem/</w:t>
        </w:r>
      </w:hyperlink>
    </w:p>
    <w:p w:rsidR="00E52F00" w:rsidRDefault="00137B56" w:rsidP="0085095D">
      <w:pPr>
        <w:pStyle w:val="Bibliografia"/>
        <w:rPr>
          <w:rStyle w:val="Hipercze"/>
        </w:rPr>
      </w:pPr>
      <w:r w:rsidRPr="00137B56">
        <w:rPr>
          <w:rStyle w:val="Hipercze"/>
          <w:color w:val="000000" w:themeColor="text1"/>
        </w:rPr>
        <w:t xml:space="preserve">[22] Dostęp do </w:t>
      </w:r>
      <w:proofErr w:type="spellStart"/>
      <w:r w:rsidRPr="00137B56">
        <w:rPr>
          <w:rStyle w:val="Hipercze"/>
          <w:color w:val="000000" w:themeColor="text1"/>
        </w:rPr>
        <w:t>internetu</w:t>
      </w:r>
      <w:proofErr w:type="spellEnd"/>
      <w:r w:rsidRPr="00137B56">
        <w:rPr>
          <w:rStyle w:val="Hipercze"/>
          <w:color w:val="000000" w:themeColor="text1"/>
        </w:rPr>
        <w:t xml:space="preserve"> </w:t>
      </w:r>
      <w:hyperlink r:id="rId108" w:history="1">
        <w:r>
          <w:rPr>
            <w:rStyle w:val="Hipercze"/>
          </w:rPr>
          <w:t>https://www.wirtualnemedia.pl/artykul/84-procent-polakow-ma-dostep-do-internetu-najpopularniejsze-wyszukiwanie-informacji-i-poczta-elektroniczna</w:t>
        </w:r>
      </w:hyperlink>
    </w:p>
    <w:p w:rsidR="00B341FC" w:rsidRDefault="00B341FC" w:rsidP="0085095D">
      <w:pPr>
        <w:pStyle w:val="Bibliografia"/>
      </w:pPr>
    </w:p>
    <w:p w:rsidR="00B341FC" w:rsidRPr="00C57843" w:rsidRDefault="00B341FC" w:rsidP="00B341FC">
      <w:pPr>
        <w:pStyle w:val="Bibliografia"/>
        <w:ind w:left="0" w:firstLine="0"/>
      </w:pPr>
    </w:p>
    <w:p w:rsidR="00C51964" w:rsidRDefault="00C51964" w:rsidP="00C51964">
      <w:pPr>
        <w:pStyle w:val="Nagwek1"/>
        <w:numPr>
          <w:ilvl w:val="0"/>
          <w:numId w:val="0"/>
        </w:numPr>
        <w:rPr>
          <w:color w:val="000000" w:themeColor="text1"/>
        </w:rPr>
      </w:pPr>
      <w:bookmarkStart w:id="126" w:name="_Toc31363246"/>
      <w:r w:rsidRPr="00C57843">
        <w:rPr>
          <w:color w:val="000000" w:themeColor="text1"/>
        </w:rPr>
        <w:lastRenderedPageBreak/>
        <w:t>Spis Rysunków</w:t>
      </w:r>
      <w:bookmarkEnd w:id="126"/>
    </w:p>
    <w:p w:rsidR="00EE290A" w:rsidRDefault="00EE290A">
      <w:pPr>
        <w:pStyle w:val="Spisilustracji"/>
        <w:tabs>
          <w:tab w:val="right" w:leader="dot" w:pos="9061"/>
        </w:tabs>
        <w:rPr>
          <w:noProof/>
        </w:rPr>
      </w:pPr>
      <w:r>
        <w:fldChar w:fldCharType="begin"/>
      </w:r>
      <w:r>
        <w:instrText xml:space="preserve"> TOC \h \z \c "Rys." </w:instrText>
      </w:r>
      <w:r>
        <w:fldChar w:fldCharType="separate"/>
      </w:r>
      <w:hyperlink w:anchor="_Toc31361596" w:history="1">
        <w:r w:rsidRPr="00F65361">
          <w:rPr>
            <w:rStyle w:val="Hipercze"/>
            <w:noProof/>
          </w:rPr>
          <w:t>Rys. 1.1 Analityczny diagram klas</w:t>
        </w:r>
        <w:r>
          <w:rPr>
            <w:noProof/>
            <w:webHidden/>
          </w:rPr>
          <w:tab/>
        </w:r>
        <w:r>
          <w:rPr>
            <w:noProof/>
            <w:webHidden/>
          </w:rPr>
          <w:fldChar w:fldCharType="begin"/>
        </w:r>
        <w:r>
          <w:rPr>
            <w:noProof/>
            <w:webHidden/>
          </w:rPr>
          <w:instrText xml:space="preserve"> PAGEREF _Toc31361596 \h </w:instrText>
        </w:r>
        <w:r>
          <w:rPr>
            <w:noProof/>
            <w:webHidden/>
          </w:rPr>
        </w:r>
        <w:r>
          <w:rPr>
            <w:noProof/>
            <w:webHidden/>
          </w:rPr>
          <w:fldChar w:fldCharType="separate"/>
        </w:r>
        <w:r>
          <w:rPr>
            <w:noProof/>
            <w:webHidden/>
          </w:rPr>
          <w:t>10</w:t>
        </w:r>
        <w:r>
          <w:rPr>
            <w:noProof/>
            <w:webHidden/>
          </w:rPr>
          <w:fldChar w:fldCharType="end"/>
        </w:r>
      </w:hyperlink>
    </w:p>
    <w:p w:rsidR="00EE290A" w:rsidRDefault="00EE290A">
      <w:pPr>
        <w:pStyle w:val="Spisilustracji"/>
        <w:tabs>
          <w:tab w:val="right" w:leader="dot" w:pos="9061"/>
        </w:tabs>
        <w:rPr>
          <w:noProof/>
        </w:rPr>
      </w:pPr>
      <w:hyperlink w:anchor="_Toc31361597" w:history="1">
        <w:r w:rsidRPr="00F65361">
          <w:rPr>
            <w:rStyle w:val="Hipercze"/>
            <w:noProof/>
          </w:rPr>
          <w:t>Rys. 1.2 Diagram stanów klasy zamówienie</w:t>
        </w:r>
        <w:r>
          <w:rPr>
            <w:noProof/>
            <w:webHidden/>
          </w:rPr>
          <w:tab/>
        </w:r>
        <w:r>
          <w:rPr>
            <w:noProof/>
            <w:webHidden/>
          </w:rPr>
          <w:fldChar w:fldCharType="begin"/>
        </w:r>
        <w:r>
          <w:rPr>
            <w:noProof/>
            <w:webHidden/>
          </w:rPr>
          <w:instrText xml:space="preserve"> PAGEREF _Toc31361597 \h </w:instrText>
        </w:r>
        <w:r>
          <w:rPr>
            <w:noProof/>
            <w:webHidden/>
          </w:rPr>
        </w:r>
        <w:r>
          <w:rPr>
            <w:noProof/>
            <w:webHidden/>
          </w:rPr>
          <w:fldChar w:fldCharType="separate"/>
        </w:r>
        <w:r>
          <w:rPr>
            <w:noProof/>
            <w:webHidden/>
          </w:rPr>
          <w:t>11</w:t>
        </w:r>
        <w:r>
          <w:rPr>
            <w:noProof/>
            <w:webHidden/>
          </w:rPr>
          <w:fldChar w:fldCharType="end"/>
        </w:r>
      </w:hyperlink>
    </w:p>
    <w:p w:rsidR="00EE290A" w:rsidRDefault="00EE290A">
      <w:pPr>
        <w:pStyle w:val="Spisilustracji"/>
        <w:tabs>
          <w:tab w:val="right" w:leader="dot" w:pos="9061"/>
        </w:tabs>
        <w:rPr>
          <w:noProof/>
        </w:rPr>
      </w:pPr>
      <w:hyperlink w:anchor="_Toc31361598" w:history="1">
        <w:r w:rsidRPr="00F65361">
          <w:rPr>
            <w:rStyle w:val="Hipercze"/>
            <w:noProof/>
          </w:rPr>
          <w:t>Rys. 1.3 Diagram stanów klasy reklamacja</w:t>
        </w:r>
        <w:r>
          <w:rPr>
            <w:noProof/>
            <w:webHidden/>
          </w:rPr>
          <w:tab/>
        </w:r>
        <w:r>
          <w:rPr>
            <w:noProof/>
            <w:webHidden/>
          </w:rPr>
          <w:fldChar w:fldCharType="begin"/>
        </w:r>
        <w:r>
          <w:rPr>
            <w:noProof/>
            <w:webHidden/>
          </w:rPr>
          <w:instrText xml:space="preserve"> PAGEREF _Toc31361598 \h </w:instrText>
        </w:r>
        <w:r>
          <w:rPr>
            <w:noProof/>
            <w:webHidden/>
          </w:rPr>
        </w:r>
        <w:r>
          <w:rPr>
            <w:noProof/>
            <w:webHidden/>
          </w:rPr>
          <w:fldChar w:fldCharType="separate"/>
        </w:r>
        <w:r>
          <w:rPr>
            <w:noProof/>
            <w:webHidden/>
          </w:rPr>
          <w:t>11</w:t>
        </w:r>
        <w:r>
          <w:rPr>
            <w:noProof/>
            <w:webHidden/>
          </w:rPr>
          <w:fldChar w:fldCharType="end"/>
        </w:r>
      </w:hyperlink>
    </w:p>
    <w:p w:rsidR="00EE290A" w:rsidRDefault="00EE290A">
      <w:pPr>
        <w:pStyle w:val="Spisilustracji"/>
        <w:tabs>
          <w:tab w:val="right" w:leader="dot" w:pos="9061"/>
        </w:tabs>
        <w:rPr>
          <w:noProof/>
        </w:rPr>
      </w:pPr>
      <w:hyperlink w:anchor="_Toc31361599" w:history="1">
        <w:r w:rsidRPr="00F65361">
          <w:rPr>
            <w:rStyle w:val="Hipercze"/>
            <w:noProof/>
          </w:rPr>
          <w:t>Rys. 1.4 Diagram stanów klasy zwrot</w:t>
        </w:r>
        <w:r>
          <w:rPr>
            <w:noProof/>
            <w:webHidden/>
          </w:rPr>
          <w:tab/>
        </w:r>
        <w:r>
          <w:rPr>
            <w:noProof/>
            <w:webHidden/>
          </w:rPr>
          <w:fldChar w:fldCharType="begin"/>
        </w:r>
        <w:r>
          <w:rPr>
            <w:noProof/>
            <w:webHidden/>
          </w:rPr>
          <w:instrText xml:space="preserve"> PAGEREF _Toc31361599 \h </w:instrText>
        </w:r>
        <w:r>
          <w:rPr>
            <w:noProof/>
            <w:webHidden/>
          </w:rPr>
        </w:r>
        <w:r>
          <w:rPr>
            <w:noProof/>
            <w:webHidden/>
          </w:rPr>
          <w:fldChar w:fldCharType="separate"/>
        </w:r>
        <w:r>
          <w:rPr>
            <w:noProof/>
            <w:webHidden/>
          </w:rPr>
          <w:t>12</w:t>
        </w:r>
        <w:r>
          <w:rPr>
            <w:noProof/>
            <w:webHidden/>
          </w:rPr>
          <w:fldChar w:fldCharType="end"/>
        </w:r>
      </w:hyperlink>
    </w:p>
    <w:p w:rsidR="00EE290A" w:rsidRDefault="00EE290A">
      <w:pPr>
        <w:pStyle w:val="Spisilustracji"/>
        <w:tabs>
          <w:tab w:val="right" w:leader="dot" w:pos="9061"/>
        </w:tabs>
        <w:rPr>
          <w:noProof/>
        </w:rPr>
      </w:pPr>
      <w:hyperlink w:anchor="_Toc31361600" w:history="1">
        <w:r w:rsidRPr="00F65361">
          <w:rPr>
            <w:rStyle w:val="Hipercze"/>
            <w:noProof/>
          </w:rPr>
          <w:t>Rys. 1.5 Diagram stanów klasy dostawa</w:t>
        </w:r>
        <w:r>
          <w:rPr>
            <w:noProof/>
            <w:webHidden/>
          </w:rPr>
          <w:tab/>
        </w:r>
        <w:r>
          <w:rPr>
            <w:noProof/>
            <w:webHidden/>
          </w:rPr>
          <w:fldChar w:fldCharType="begin"/>
        </w:r>
        <w:r>
          <w:rPr>
            <w:noProof/>
            <w:webHidden/>
          </w:rPr>
          <w:instrText xml:space="preserve"> PAGEREF _Toc31361600 \h </w:instrText>
        </w:r>
        <w:r>
          <w:rPr>
            <w:noProof/>
            <w:webHidden/>
          </w:rPr>
        </w:r>
        <w:r>
          <w:rPr>
            <w:noProof/>
            <w:webHidden/>
          </w:rPr>
          <w:fldChar w:fldCharType="separate"/>
        </w:r>
        <w:r>
          <w:rPr>
            <w:noProof/>
            <w:webHidden/>
          </w:rPr>
          <w:t>12</w:t>
        </w:r>
        <w:r>
          <w:rPr>
            <w:noProof/>
            <w:webHidden/>
          </w:rPr>
          <w:fldChar w:fldCharType="end"/>
        </w:r>
      </w:hyperlink>
    </w:p>
    <w:p w:rsidR="00EE290A" w:rsidRDefault="00EE290A">
      <w:pPr>
        <w:pStyle w:val="Spisilustracji"/>
        <w:tabs>
          <w:tab w:val="right" w:leader="dot" w:pos="9061"/>
        </w:tabs>
        <w:rPr>
          <w:noProof/>
        </w:rPr>
      </w:pPr>
      <w:hyperlink w:anchor="_Toc31361601" w:history="1">
        <w:r w:rsidRPr="00F65361">
          <w:rPr>
            <w:rStyle w:val="Hipercze"/>
            <w:noProof/>
          </w:rPr>
          <w:t>Rys. 3.1 Diagram klas strony internetowej</w:t>
        </w:r>
        <w:r>
          <w:rPr>
            <w:noProof/>
            <w:webHidden/>
          </w:rPr>
          <w:tab/>
        </w:r>
        <w:r>
          <w:rPr>
            <w:noProof/>
            <w:webHidden/>
          </w:rPr>
          <w:fldChar w:fldCharType="begin"/>
        </w:r>
        <w:r>
          <w:rPr>
            <w:noProof/>
            <w:webHidden/>
          </w:rPr>
          <w:instrText xml:space="preserve"> PAGEREF _Toc31361601 \h </w:instrText>
        </w:r>
        <w:r>
          <w:rPr>
            <w:noProof/>
            <w:webHidden/>
          </w:rPr>
        </w:r>
        <w:r>
          <w:rPr>
            <w:noProof/>
            <w:webHidden/>
          </w:rPr>
          <w:fldChar w:fldCharType="separate"/>
        </w:r>
        <w:r>
          <w:rPr>
            <w:noProof/>
            <w:webHidden/>
          </w:rPr>
          <w:t>21</w:t>
        </w:r>
        <w:r>
          <w:rPr>
            <w:noProof/>
            <w:webHidden/>
          </w:rPr>
          <w:fldChar w:fldCharType="end"/>
        </w:r>
      </w:hyperlink>
    </w:p>
    <w:p w:rsidR="00EE290A" w:rsidRDefault="00EE290A">
      <w:pPr>
        <w:pStyle w:val="Spisilustracji"/>
        <w:tabs>
          <w:tab w:val="right" w:leader="dot" w:pos="9061"/>
        </w:tabs>
        <w:rPr>
          <w:noProof/>
        </w:rPr>
      </w:pPr>
      <w:hyperlink w:anchor="_Toc31361602" w:history="1">
        <w:r w:rsidRPr="00F65361">
          <w:rPr>
            <w:rStyle w:val="Hipercze"/>
            <w:noProof/>
          </w:rPr>
          <w:t>Rys. 4.1 Strona główna sklepu internetowego, komputer osobisty</w:t>
        </w:r>
        <w:r>
          <w:rPr>
            <w:noProof/>
            <w:webHidden/>
          </w:rPr>
          <w:tab/>
        </w:r>
        <w:r>
          <w:rPr>
            <w:noProof/>
            <w:webHidden/>
          </w:rPr>
          <w:fldChar w:fldCharType="begin"/>
        </w:r>
        <w:r>
          <w:rPr>
            <w:noProof/>
            <w:webHidden/>
          </w:rPr>
          <w:instrText xml:space="preserve"> PAGEREF _Toc31361602 \h </w:instrText>
        </w:r>
        <w:r>
          <w:rPr>
            <w:noProof/>
            <w:webHidden/>
          </w:rPr>
        </w:r>
        <w:r>
          <w:rPr>
            <w:noProof/>
            <w:webHidden/>
          </w:rPr>
          <w:fldChar w:fldCharType="separate"/>
        </w:r>
        <w:r>
          <w:rPr>
            <w:noProof/>
            <w:webHidden/>
          </w:rPr>
          <w:t>24</w:t>
        </w:r>
        <w:r>
          <w:rPr>
            <w:noProof/>
            <w:webHidden/>
          </w:rPr>
          <w:fldChar w:fldCharType="end"/>
        </w:r>
      </w:hyperlink>
    </w:p>
    <w:p w:rsidR="00EE290A" w:rsidRDefault="00EE290A">
      <w:pPr>
        <w:pStyle w:val="Spisilustracji"/>
        <w:tabs>
          <w:tab w:val="right" w:leader="dot" w:pos="9061"/>
        </w:tabs>
        <w:rPr>
          <w:noProof/>
        </w:rPr>
      </w:pPr>
      <w:hyperlink w:anchor="_Toc31361603" w:history="1">
        <w:r w:rsidRPr="00F65361">
          <w:rPr>
            <w:rStyle w:val="Hipercze"/>
            <w:noProof/>
          </w:rPr>
          <w:t>Rys. 4.2 Strona główna sklepu internetowego, urządzenie mobilne</w:t>
        </w:r>
        <w:r>
          <w:rPr>
            <w:noProof/>
            <w:webHidden/>
          </w:rPr>
          <w:tab/>
        </w:r>
        <w:r>
          <w:rPr>
            <w:noProof/>
            <w:webHidden/>
          </w:rPr>
          <w:fldChar w:fldCharType="begin"/>
        </w:r>
        <w:r>
          <w:rPr>
            <w:noProof/>
            <w:webHidden/>
          </w:rPr>
          <w:instrText xml:space="preserve"> PAGEREF _Toc31361603 \h </w:instrText>
        </w:r>
        <w:r>
          <w:rPr>
            <w:noProof/>
            <w:webHidden/>
          </w:rPr>
        </w:r>
        <w:r>
          <w:rPr>
            <w:noProof/>
            <w:webHidden/>
          </w:rPr>
          <w:fldChar w:fldCharType="separate"/>
        </w:r>
        <w:r>
          <w:rPr>
            <w:noProof/>
            <w:webHidden/>
          </w:rPr>
          <w:t>24</w:t>
        </w:r>
        <w:r>
          <w:rPr>
            <w:noProof/>
            <w:webHidden/>
          </w:rPr>
          <w:fldChar w:fldCharType="end"/>
        </w:r>
      </w:hyperlink>
    </w:p>
    <w:p w:rsidR="00EE290A" w:rsidRDefault="00EE290A">
      <w:pPr>
        <w:pStyle w:val="Spisilustracji"/>
        <w:tabs>
          <w:tab w:val="right" w:leader="dot" w:pos="9061"/>
        </w:tabs>
        <w:rPr>
          <w:noProof/>
        </w:rPr>
      </w:pPr>
      <w:hyperlink w:anchor="_Toc31361604" w:history="1">
        <w:r w:rsidRPr="00F65361">
          <w:rPr>
            <w:rStyle w:val="Hipercze"/>
            <w:noProof/>
          </w:rPr>
          <w:t>Rys. 4.3 Działanie wyszukiwarki przedmiotów</w:t>
        </w:r>
        <w:r>
          <w:rPr>
            <w:noProof/>
            <w:webHidden/>
          </w:rPr>
          <w:tab/>
        </w:r>
        <w:r>
          <w:rPr>
            <w:noProof/>
            <w:webHidden/>
          </w:rPr>
          <w:fldChar w:fldCharType="begin"/>
        </w:r>
        <w:r>
          <w:rPr>
            <w:noProof/>
            <w:webHidden/>
          </w:rPr>
          <w:instrText xml:space="preserve"> PAGEREF _Toc31361604 \h </w:instrText>
        </w:r>
        <w:r>
          <w:rPr>
            <w:noProof/>
            <w:webHidden/>
          </w:rPr>
        </w:r>
        <w:r>
          <w:rPr>
            <w:noProof/>
            <w:webHidden/>
          </w:rPr>
          <w:fldChar w:fldCharType="separate"/>
        </w:r>
        <w:r>
          <w:rPr>
            <w:noProof/>
            <w:webHidden/>
          </w:rPr>
          <w:t>25</w:t>
        </w:r>
        <w:r>
          <w:rPr>
            <w:noProof/>
            <w:webHidden/>
          </w:rPr>
          <w:fldChar w:fldCharType="end"/>
        </w:r>
      </w:hyperlink>
    </w:p>
    <w:p w:rsidR="00EE290A" w:rsidRDefault="00EE290A">
      <w:pPr>
        <w:pStyle w:val="Spisilustracji"/>
        <w:tabs>
          <w:tab w:val="right" w:leader="dot" w:pos="9061"/>
        </w:tabs>
        <w:rPr>
          <w:noProof/>
        </w:rPr>
      </w:pPr>
      <w:hyperlink w:anchor="_Toc31361605" w:history="1">
        <w:r w:rsidRPr="00F65361">
          <w:rPr>
            <w:rStyle w:val="Hipercze"/>
            <w:noProof/>
          </w:rPr>
          <w:t>Rys. 4.4 Brak wyników wyszukiwania</w:t>
        </w:r>
        <w:r>
          <w:rPr>
            <w:noProof/>
            <w:webHidden/>
          </w:rPr>
          <w:tab/>
        </w:r>
        <w:r>
          <w:rPr>
            <w:noProof/>
            <w:webHidden/>
          </w:rPr>
          <w:fldChar w:fldCharType="begin"/>
        </w:r>
        <w:r>
          <w:rPr>
            <w:noProof/>
            <w:webHidden/>
          </w:rPr>
          <w:instrText xml:space="preserve"> PAGEREF _Toc31361605 \h </w:instrText>
        </w:r>
        <w:r>
          <w:rPr>
            <w:noProof/>
            <w:webHidden/>
          </w:rPr>
        </w:r>
        <w:r>
          <w:rPr>
            <w:noProof/>
            <w:webHidden/>
          </w:rPr>
          <w:fldChar w:fldCharType="separate"/>
        </w:r>
        <w:r>
          <w:rPr>
            <w:noProof/>
            <w:webHidden/>
          </w:rPr>
          <w:t>25</w:t>
        </w:r>
        <w:r>
          <w:rPr>
            <w:noProof/>
            <w:webHidden/>
          </w:rPr>
          <w:fldChar w:fldCharType="end"/>
        </w:r>
      </w:hyperlink>
    </w:p>
    <w:p w:rsidR="00EE290A" w:rsidRDefault="00EE290A">
      <w:pPr>
        <w:pStyle w:val="Spisilustracji"/>
        <w:tabs>
          <w:tab w:val="right" w:leader="dot" w:pos="9061"/>
        </w:tabs>
        <w:rPr>
          <w:noProof/>
        </w:rPr>
      </w:pPr>
      <w:hyperlink w:anchor="_Toc31361606" w:history="1">
        <w:r w:rsidRPr="00F65361">
          <w:rPr>
            <w:rStyle w:val="Hipercze"/>
            <w:noProof/>
          </w:rPr>
          <w:t>Rys. 4.5 Podkategorie dla kategorii o nazwie „Laptopy i tablety”</w:t>
        </w:r>
        <w:r>
          <w:rPr>
            <w:noProof/>
            <w:webHidden/>
          </w:rPr>
          <w:tab/>
        </w:r>
        <w:r>
          <w:rPr>
            <w:noProof/>
            <w:webHidden/>
          </w:rPr>
          <w:fldChar w:fldCharType="begin"/>
        </w:r>
        <w:r>
          <w:rPr>
            <w:noProof/>
            <w:webHidden/>
          </w:rPr>
          <w:instrText xml:space="preserve"> PAGEREF _Toc31361606 \h </w:instrText>
        </w:r>
        <w:r>
          <w:rPr>
            <w:noProof/>
            <w:webHidden/>
          </w:rPr>
        </w:r>
        <w:r>
          <w:rPr>
            <w:noProof/>
            <w:webHidden/>
          </w:rPr>
          <w:fldChar w:fldCharType="separate"/>
        </w:r>
        <w:r>
          <w:rPr>
            <w:noProof/>
            <w:webHidden/>
          </w:rPr>
          <w:t>26</w:t>
        </w:r>
        <w:r>
          <w:rPr>
            <w:noProof/>
            <w:webHidden/>
          </w:rPr>
          <w:fldChar w:fldCharType="end"/>
        </w:r>
      </w:hyperlink>
    </w:p>
    <w:p w:rsidR="00EE290A" w:rsidRDefault="00EE290A">
      <w:pPr>
        <w:pStyle w:val="Spisilustracji"/>
        <w:tabs>
          <w:tab w:val="right" w:leader="dot" w:pos="9061"/>
        </w:tabs>
        <w:rPr>
          <w:noProof/>
        </w:rPr>
      </w:pPr>
      <w:hyperlink w:anchor="_Toc31361607" w:history="1">
        <w:r w:rsidRPr="00F65361">
          <w:rPr>
            <w:rStyle w:val="Hipercze"/>
            <w:noProof/>
          </w:rPr>
          <w:t>Rys. 4.6 Klasyfikacja poszczególnych produktów ze względu na kategorie</w:t>
        </w:r>
        <w:r>
          <w:rPr>
            <w:noProof/>
            <w:webHidden/>
          </w:rPr>
          <w:tab/>
        </w:r>
        <w:r>
          <w:rPr>
            <w:noProof/>
            <w:webHidden/>
          </w:rPr>
          <w:fldChar w:fldCharType="begin"/>
        </w:r>
        <w:r>
          <w:rPr>
            <w:noProof/>
            <w:webHidden/>
          </w:rPr>
          <w:instrText xml:space="preserve"> PAGEREF _Toc31361607 \h </w:instrText>
        </w:r>
        <w:r>
          <w:rPr>
            <w:noProof/>
            <w:webHidden/>
          </w:rPr>
        </w:r>
        <w:r>
          <w:rPr>
            <w:noProof/>
            <w:webHidden/>
          </w:rPr>
          <w:fldChar w:fldCharType="separate"/>
        </w:r>
        <w:r>
          <w:rPr>
            <w:noProof/>
            <w:webHidden/>
          </w:rPr>
          <w:t>26</w:t>
        </w:r>
        <w:r>
          <w:rPr>
            <w:noProof/>
            <w:webHidden/>
          </w:rPr>
          <w:fldChar w:fldCharType="end"/>
        </w:r>
      </w:hyperlink>
    </w:p>
    <w:p w:rsidR="00EE290A" w:rsidRDefault="00EE290A">
      <w:pPr>
        <w:pStyle w:val="Spisilustracji"/>
        <w:tabs>
          <w:tab w:val="right" w:leader="dot" w:pos="9061"/>
        </w:tabs>
        <w:rPr>
          <w:noProof/>
        </w:rPr>
      </w:pPr>
      <w:hyperlink w:anchor="_Toc31361608" w:history="1">
        <w:r w:rsidRPr="00F65361">
          <w:rPr>
            <w:rStyle w:val="Hipercze"/>
            <w:noProof/>
          </w:rPr>
          <w:t>Rys. 4.7 Lista produktów podkategorii laptopy</w:t>
        </w:r>
        <w:r>
          <w:rPr>
            <w:noProof/>
            <w:webHidden/>
          </w:rPr>
          <w:tab/>
        </w:r>
        <w:r>
          <w:rPr>
            <w:noProof/>
            <w:webHidden/>
          </w:rPr>
          <w:fldChar w:fldCharType="begin"/>
        </w:r>
        <w:r>
          <w:rPr>
            <w:noProof/>
            <w:webHidden/>
          </w:rPr>
          <w:instrText xml:space="preserve"> PAGEREF _Toc31361608 \h </w:instrText>
        </w:r>
        <w:r>
          <w:rPr>
            <w:noProof/>
            <w:webHidden/>
          </w:rPr>
        </w:r>
        <w:r>
          <w:rPr>
            <w:noProof/>
            <w:webHidden/>
          </w:rPr>
          <w:fldChar w:fldCharType="separate"/>
        </w:r>
        <w:r>
          <w:rPr>
            <w:noProof/>
            <w:webHidden/>
          </w:rPr>
          <w:t>27</w:t>
        </w:r>
        <w:r>
          <w:rPr>
            <w:noProof/>
            <w:webHidden/>
          </w:rPr>
          <w:fldChar w:fldCharType="end"/>
        </w:r>
      </w:hyperlink>
    </w:p>
    <w:p w:rsidR="00EE290A" w:rsidRDefault="00EE290A">
      <w:pPr>
        <w:pStyle w:val="Spisilustracji"/>
        <w:tabs>
          <w:tab w:val="right" w:leader="dot" w:pos="9061"/>
        </w:tabs>
        <w:rPr>
          <w:noProof/>
        </w:rPr>
      </w:pPr>
      <w:hyperlink w:anchor="_Toc31361609" w:history="1">
        <w:r w:rsidRPr="00F65361">
          <w:rPr>
            <w:rStyle w:val="Hipercze"/>
            <w:noProof/>
          </w:rPr>
          <w:t>Rys. 4.8 Sortowanie listy produktów</w:t>
        </w:r>
        <w:r>
          <w:rPr>
            <w:noProof/>
            <w:webHidden/>
          </w:rPr>
          <w:tab/>
        </w:r>
        <w:r>
          <w:rPr>
            <w:noProof/>
            <w:webHidden/>
          </w:rPr>
          <w:fldChar w:fldCharType="begin"/>
        </w:r>
        <w:r>
          <w:rPr>
            <w:noProof/>
            <w:webHidden/>
          </w:rPr>
          <w:instrText xml:space="preserve"> PAGEREF _Toc31361609 \h </w:instrText>
        </w:r>
        <w:r>
          <w:rPr>
            <w:noProof/>
            <w:webHidden/>
          </w:rPr>
        </w:r>
        <w:r>
          <w:rPr>
            <w:noProof/>
            <w:webHidden/>
          </w:rPr>
          <w:fldChar w:fldCharType="separate"/>
        </w:r>
        <w:r>
          <w:rPr>
            <w:noProof/>
            <w:webHidden/>
          </w:rPr>
          <w:t>27</w:t>
        </w:r>
        <w:r>
          <w:rPr>
            <w:noProof/>
            <w:webHidden/>
          </w:rPr>
          <w:fldChar w:fldCharType="end"/>
        </w:r>
      </w:hyperlink>
    </w:p>
    <w:p w:rsidR="00EE290A" w:rsidRDefault="00EE290A">
      <w:pPr>
        <w:pStyle w:val="Spisilustracji"/>
        <w:tabs>
          <w:tab w:val="right" w:leader="dot" w:pos="9061"/>
        </w:tabs>
        <w:rPr>
          <w:noProof/>
        </w:rPr>
      </w:pPr>
      <w:hyperlink w:anchor="_Toc31361610" w:history="1">
        <w:r w:rsidRPr="00F65361">
          <w:rPr>
            <w:rStyle w:val="Hipercze"/>
            <w:noProof/>
          </w:rPr>
          <w:t>Rys. 4.9 Strona select.php przedstawiająca informacje o poszczególnym produkcie</w:t>
        </w:r>
        <w:r>
          <w:rPr>
            <w:noProof/>
            <w:webHidden/>
          </w:rPr>
          <w:tab/>
        </w:r>
        <w:r>
          <w:rPr>
            <w:noProof/>
            <w:webHidden/>
          </w:rPr>
          <w:fldChar w:fldCharType="begin"/>
        </w:r>
        <w:r>
          <w:rPr>
            <w:noProof/>
            <w:webHidden/>
          </w:rPr>
          <w:instrText xml:space="preserve"> PAGEREF _Toc31361610 \h </w:instrText>
        </w:r>
        <w:r>
          <w:rPr>
            <w:noProof/>
            <w:webHidden/>
          </w:rPr>
        </w:r>
        <w:r>
          <w:rPr>
            <w:noProof/>
            <w:webHidden/>
          </w:rPr>
          <w:fldChar w:fldCharType="separate"/>
        </w:r>
        <w:r>
          <w:rPr>
            <w:noProof/>
            <w:webHidden/>
          </w:rPr>
          <w:t>28</w:t>
        </w:r>
        <w:r>
          <w:rPr>
            <w:noProof/>
            <w:webHidden/>
          </w:rPr>
          <w:fldChar w:fldCharType="end"/>
        </w:r>
      </w:hyperlink>
    </w:p>
    <w:p w:rsidR="00EE290A" w:rsidRDefault="00EE290A">
      <w:pPr>
        <w:pStyle w:val="Spisilustracji"/>
        <w:tabs>
          <w:tab w:val="right" w:leader="dot" w:pos="9061"/>
        </w:tabs>
        <w:rPr>
          <w:noProof/>
        </w:rPr>
      </w:pPr>
      <w:hyperlink w:anchor="_Toc31361611" w:history="1">
        <w:r w:rsidRPr="00F65361">
          <w:rPr>
            <w:rStyle w:val="Hipercze"/>
            <w:noProof/>
          </w:rPr>
          <w:t>Rys. 4.10 Panel dodawania opinii</w:t>
        </w:r>
        <w:r>
          <w:rPr>
            <w:noProof/>
            <w:webHidden/>
          </w:rPr>
          <w:tab/>
        </w:r>
        <w:r>
          <w:rPr>
            <w:noProof/>
            <w:webHidden/>
          </w:rPr>
          <w:fldChar w:fldCharType="begin"/>
        </w:r>
        <w:r>
          <w:rPr>
            <w:noProof/>
            <w:webHidden/>
          </w:rPr>
          <w:instrText xml:space="preserve"> PAGEREF _Toc31361611 \h </w:instrText>
        </w:r>
        <w:r>
          <w:rPr>
            <w:noProof/>
            <w:webHidden/>
          </w:rPr>
        </w:r>
        <w:r>
          <w:rPr>
            <w:noProof/>
            <w:webHidden/>
          </w:rPr>
          <w:fldChar w:fldCharType="separate"/>
        </w:r>
        <w:r>
          <w:rPr>
            <w:noProof/>
            <w:webHidden/>
          </w:rPr>
          <w:t>29</w:t>
        </w:r>
        <w:r>
          <w:rPr>
            <w:noProof/>
            <w:webHidden/>
          </w:rPr>
          <w:fldChar w:fldCharType="end"/>
        </w:r>
      </w:hyperlink>
    </w:p>
    <w:p w:rsidR="00EE290A" w:rsidRDefault="00EE290A">
      <w:pPr>
        <w:pStyle w:val="Spisilustracji"/>
        <w:tabs>
          <w:tab w:val="right" w:leader="dot" w:pos="9061"/>
        </w:tabs>
        <w:rPr>
          <w:noProof/>
        </w:rPr>
      </w:pPr>
      <w:hyperlink w:anchor="_Toc31361612" w:history="1">
        <w:r w:rsidRPr="00F65361">
          <w:rPr>
            <w:rStyle w:val="Hipercze"/>
            <w:noProof/>
          </w:rPr>
          <w:t>Rys. 4.11 Opinia dla produktu</w:t>
        </w:r>
        <w:r>
          <w:rPr>
            <w:noProof/>
            <w:webHidden/>
          </w:rPr>
          <w:tab/>
        </w:r>
        <w:r>
          <w:rPr>
            <w:noProof/>
            <w:webHidden/>
          </w:rPr>
          <w:fldChar w:fldCharType="begin"/>
        </w:r>
        <w:r>
          <w:rPr>
            <w:noProof/>
            <w:webHidden/>
          </w:rPr>
          <w:instrText xml:space="preserve"> PAGEREF _Toc31361612 \h </w:instrText>
        </w:r>
        <w:r>
          <w:rPr>
            <w:noProof/>
            <w:webHidden/>
          </w:rPr>
        </w:r>
        <w:r>
          <w:rPr>
            <w:noProof/>
            <w:webHidden/>
          </w:rPr>
          <w:fldChar w:fldCharType="separate"/>
        </w:r>
        <w:r>
          <w:rPr>
            <w:noProof/>
            <w:webHidden/>
          </w:rPr>
          <w:t>29</w:t>
        </w:r>
        <w:r>
          <w:rPr>
            <w:noProof/>
            <w:webHidden/>
          </w:rPr>
          <w:fldChar w:fldCharType="end"/>
        </w:r>
      </w:hyperlink>
    </w:p>
    <w:p w:rsidR="00EE290A" w:rsidRDefault="00EE290A">
      <w:pPr>
        <w:pStyle w:val="Spisilustracji"/>
        <w:tabs>
          <w:tab w:val="right" w:leader="dot" w:pos="9061"/>
        </w:tabs>
        <w:rPr>
          <w:noProof/>
        </w:rPr>
      </w:pPr>
      <w:hyperlink w:anchor="_Toc31361613" w:history="1">
        <w:r w:rsidRPr="00F65361">
          <w:rPr>
            <w:rStyle w:val="Hipercze"/>
            <w:noProof/>
          </w:rPr>
          <w:t>Rys. 4.12 Formularz rejestracji nowego użytkownika</w:t>
        </w:r>
        <w:r>
          <w:rPr>
            <w:noProof/>
            <w:webHidden/>
          </w:rPr>
          <w:tab/>
        </w:r>
        <w:r>
          <w:rPr>
            <w:noProof/>
            <w:webHidden/>
          </w:rPr>
          <w:fldChar w:fldCharType="begin"/>
        </w:r>
        <w:r>
          <w:rPr>
            <w:noProof/>
            <w:webHidden/>
          </w:rPr>
          <w:instrText xml:space="preserve"> PAGEREF _Toc31361613 \h </w:instrText>
        </w:r>
        <w:r>
          <w:rPr>
            <w:noProof/>
            <w:webHidden/>
          </w:rPr>
        </w:r>
        <w:r>
          <w:rPr>
            <w:noProof/>
            <w:webHidden/>
          </w:rPr>
          <w:fldChar w:fldCharType="separate"/>
        </w:r>
        <w:r>
          <w:rPr>
            <w:noProof/>
            <w:webHidden/>
          </w:rPr>
          <w:t>30</w:t>
        </w:r>
        <w:r>
          <w:rPr>
            <w:noProof/>
            <w:webHidden/>
          </w:rPr>
          <w:fldChar w:fldCharType="end"/>
        </w:r>
      </w:hyperlink>
    </w:p>
    <w:p w:rsidR="00EE290A" w:rsidRDefault="00EE290A">
      <w:pPr>
        <w:pStyle w:val="Spisilustracji"/>
        <w:tabs>
          <w:tab w:val="right" w:leader="dot" w:pos="9061"/>
        </w:tabs>
        <w:rPr>
          <w:noProof/>
        </w:rPr>
      </w:pPr>
      <w:hyperlink w:anchor="_Toc31361614" w:history="1">
        <w:r w:rsidRPr="00F65361">
          <w:rPr>
            <w:rStyle w:val="Hipercze"/>
            <w:noProof/>
          </w:rPr>
          <w:t>Rys. 4.13 Panel logowania</w:t>
        </w:r>
        <w:r>
          <w:rPr>
            <w:noProof/>
            <w:webHidden/>
          </w:rPr>
          <w:tab/>
        </w:r>
        <w:r>
          <w:rPr>
            <w:noProof/>
            <w:webHidden/>
          </w:rPr>
          <w:fldChar w:fldCharType="begin"/>
        </w:r>
        <w:r>
          <w:rPr>
            <w:noProof/>
            <w:webHidden/>
          </w:rPr>
          <w:instrText xml:space="preserve"> PAGEREF _Toc31361614 \h </w:instrText>
        </w:r>
        <w:r>
          <w:rPr>
            <w:noProof/>
            <w:webHidden/>
          </w:rPr>
        </w:r>
        <w:r>
          <w:rPr>
            <w:noProof/>
            <w:webHidden/>
          </w:rPr>
          <w:fldChar w:fldCharType="separate"/>
        </w:r>
        <w:r>
          <w:rPr>
            <w:noProof/>
            <w:webHidden/>
          </w:rPr>
          <w:t>30</w:t>
        </w:r>
        <w:r>
          <w:rPr>
            <w:noProof/>
            <w:webHidden/>
          </w:rPr>
          <w:fldChar w:fldCharType="end"/>
        </w:r>
      </w:hyperlink>
    </w:p>
    <w:p w:rsidR="00EE290A" w:rsidRDefault="00EE290A">
      <w:pPr>
        <w:pStyle w:val="Spisilustracji"/>
        <w:tabs>
          <w:tab w:val="right" w:leader="dot" w:pos="9061"/>
        </w:tabs>
        <w:rPr>
          <w:noProof/>
        </w:rPr>
      </w:pPr>
      <w:hyperlink w:anchor="_Toc31361615" w:history="1">
        <w:r w:rsidRPr="00F65361">
          <w:rPr>
            <w:rStyle w:val="Hipercze"/>
            <w:noProof/>
          </w:rPr>
          <w:t>Rys. 4.14 Pasek górny zalogowanego użytkownika</w:t>
        </w:r>
        <w:r>
          <w:rPr>
            <w:noProof/>
            <w:webHidden/>
          </w:rPr>
          <w:tab/>
        </w:r>
        <w:r>
          <w:rPr>
            <w:noProof/>
            <w:webHidden/>
          </w:rPr>
          <w:fldChar w:fldCharType="begin"/>
        </w:r>
        <w:r>
          <w:rPr>
            <w:noProof/>
            <w:webHidden/>
          </w:rPr>
          <w:instrText xml:space="preserve"> PAGEREF _Toc31361615 \h </w:instrText>
        </w:r>
        <w:r>
          <w:rPr>
            <w:noProof/>
            <w:webHidden/>
          </w:rPr>
        </w:r>
        <w:r>
          <w:rPr>
            <w:noProof/>
            <w:webHidden/>
          </w:rPr>
          <w:fldChar w:fldCharType="separate"/>
        </w:r>
        <w:r>
          <w:rPr>
            <w:noProof/>
            <w:webHidden/>
          </w:rPr>
          <w:t>31</w:t>
        </w:r>
        <w:r>
          <w:rPr>
            <w:noProof/>
            <w:webHidden/>
          </w:rPr>
          <w:fldChar w:fldCharType="end"/>
        </w:r>
      </w:hyperlink>
    </w:p>
    <w:p w:rsidR="00EE290A" w:rsidRDefault="00EE290A">
      <w:pPr>
        <w:pStyle w:val="Spisilustracji"/>
        <w:tabs>
          <w:tab w:val="right" w:leader="dot" w:pos="9061"/>
        </w:tabs>
        <w:rPr>
          <w:noProof/>
        </w:rPr>
      </w:pPr>
      <w:hyperlink w:anchor="_Toc31361616" w:history="1">
        <w:r w:rsidRPr="00F65361">
          <w:rPr>
            <w:rStyle w:val="Hipercze"/>
            <w:noProof/>
          </w:rPr>
          <w:t>Rys. 4.15 Koszyk użytkownika z dwoma przedmiotami</w:t>
        </w:r>
        <w:r>
          <w:rPr>
            <w:noProof/>
            <w:webHidden/>
          </w:rPr>
          <w:tab/>
        </w:r>
        <w:r>
          <w:rPr>
            <w:noProof/>
            <w:webHidden/>
          </w:rPr>
          <w:fldChar w:fldCharType="begin"/>
        </w:r>
        <w:r>
          <w:rPr>
            <w:noProof/>
            <w:webHidden/>
          </w:rPr>
          <w:instrText xml:space="preserve"> PAGEREF _Toc31361616 \h </w:instrText>
        </w:r>
        <w:r>
          <w:rPr>
            <w:noProof/>
            <w:webHidden/>
          </w:rPr>
        </w:r>
        <w:r>
          <w:rPr>
            <w:noProof/>
            <w:webHidden/>
          </w:rPr>
          <w:fldChar w:fldCharType="separate"/>
        </w:r>
        <w:r>
          <w:rPr>
            <w:noProof/>
            <w:webHidden/>
          </w:rPr>
          <w:t>31</w:t>
        </w:r>
        <w:r>
          <w:rPr>
            <w:noProof/>
            <w:webHidden/>
          </w:rPr>
          <w:fldChar w:fldCharType="end"/>
        </w:r>
      </w:hyperlink>
    </w:p>
    <w:p w:rsidR="00EE290A" w:rsidRDefault="00EE290A">
      <w:pPr>
        <w:pStyle w:val="Spisilustracji"/>
        <w:tabs>
          <w:tab w:val="right" w:leader="dot" w:pos="9061"/>
        </w:tabs>
        <w:rPr>
          <w:noProof/>
        </w:rPr>
      </w:pPr>
      <w:hyperlink w:anchor="_Toc31361617" w:history="1">
        <w:r w:rsidRPr="00F65361">
          <w:rPr>
            <w:rStyle w:val="Hipercze"/>
            <w:noProof/>
          </w:rPr>
          <w:t>Rys. 4.16 Komunikat braku towaru produktu znajdującego się w koszyku użytkownika</w:t>
        </w:r>
        <w:r>
          <w:rPr>
            <w:noProof/>
            <w:webHidden/>
          </w:rPr>
          <w:tab/>
        </w:r>
        <w:r>
          <w:rPr>
            <w:noProof/>
            <w:webHidden/>
          </w:rPr>
          <w:fldChar w:fldCharType="begin"/>
        </w:r>
        <w:r>
          <w:rPr>
            <w:noProof/>
            <w:webHidden/>
          </w:rPr>
          <w:instrText xml:space="preserve"> PAGEREF _Toc31361617 \h </w:instrText>
        </w:r>
        <w:r>
          <w:rPr>
            <w:noProof/>
            <w:webHidden/>
          </w:rPr>
        </w:r>
        <w:r>
          <w:rPr>
            <w:noProof/>
            <w:webHidden/>
          </w:rPr>
          <w:fldChar w:fldCharType="separate"/>
        </w:r>
        <w:r>
          <w:rPr>
            <w:noProof/>
            <w:webHidden/>
          </w:rPr>
          <w:t>32</w:t>
        </w:r>
        <w:r>
          <w:rPr>
            <w:noProof/>
            <w:webHidden/>
          </w:rPr>
          <w:fldChar w:fldCharType="end"/>
        </w:r>
      </w:hyperlink>
    </w:p>
    <w:p w:rsidR="00EE290A" w:rsidRDefault="00EE290A">
      <w:pPr>
        <w:pStyle w:val="Spisilustracji"/>
        <w:tabs>
          <w:tab w:val="right" w:leader="dot" w:pos="9061"/>
        </w:tabs>
        <w:rPr>
          <w:noProof/>
        </w:rPr>
      </w:pPr>
      <w:hyperlink w:anchor="_Toc31361618" w:history="1">
        <w:r w:rsidRPr="00F65361">
          <w:rPr>
            <w:rStyle w:val="Hipercze"/>
            <w:noProof/>
          </w:rPr>
          <w:t>Rys. 4.17 Formularz zamówienia dla osoby prywatnej z włączoną opcja faktura VAT</w:t>
        </w:r>
        <w:r>
          <w:rPr>
            <w:noProof/>
            <w:webHidden/>
          </w:rPr>
          <w:tab/>
        </w:r>
        <w:r>
          <w:rPr>
            <w:noProof/>
            <w:webHidden/>
          </w:rPr>
          <w:fldChar w:fldCharType="begin"/>
        </w:r>
        <w:r>
          <w:rPr>
            <w:noProof/>
            <w:webHidden/>
          </w:rPr>
          <w:instrText xml:space="preserve"> PAGEREF _Toc31361618 \h </w:instrText>
        </w:r>
        <w:r>
          <w:rPr>
            <w:noProof/>
            <w:webHidden/>
          </w:rPr>
        </w:r>
        <w:r>
          <w:rPr>
            <w:noProof/>
            <w:webHidden/>
          </w:rPr>
          <w:fldChar w:fldCharType="separate"/>
        </w:r>
        <w:r>
          <w:rPr>
            <w:noProof/>
            <w:webHidden/>
          </w:rPr>
          <w:t>32</w:t>
        </w:r>
        <w:r>
          <w:rPr>
            <w:noProof/>
            <w:webHidden/>
          </w:rPr>
          <w:fldChar w:fldCharType="end"/>
        </w:r>
      </w:hyperlink>
    </w:p>
    <w:p w:rsidR="00EE290A" w:rsidRDefault="00EE290A">
      <w:pPr>
        <w:pStyle w:val="Spisilustracji"/>
        <w:tabs>
          <w:tab w:val="right" w:leader="dot" w:pos="9061"/>
        </w:tabs>
        <w:rPr>
          <w:noProof/>
        </w:rPr>
      </w:pPr>
      <w:hyperlink w:anchor="_Toc31361619" w:history="1">
        <w:r w:rsidRPr="00F65361">
          <w:rPr>
            <w:rStyle w:val="Hipercze"/>
            <w:noProof/>
          </w:rPr>
          <w:t>Rys. 4.18 Formularz zamówienia dla firmy</w:t>
        </w:r>
        <w:r>
          <w:rPr>
            <w:noProof/>
            <w:webHidden/>
          </w:rPr>
          <w:tab/>
        </w:r>
        <w:r>
          <w:rPr>
            <w:noProof/>
            <w:webHidden/>
          </w:rPr>
          <w:fldChar w:fldCharType="begin"/>
        </w:r>
        <w:r>
          <w:rPr>
            <w:noProof/>
            <w:webHidden/>
          </w:rPr>
          <w:instrText xml:space="preserve"> PAGEREF _Toc31361619 \h </w:instrText>
        </w:r>
        <w:r>
          <w:rPr>
            <w:noProof/>
            <w:webHidden/>
          </w:rPr>
        </w:r>
        <w:r>
          <w:rPr>
            <w:noProof/>
            <w:webHidden/>
          </w:rPr>
          <w:fldChar w:fldCharType="separate"/>
        </w:r>
        <w:r>
          <w:rPr>
            <w:noProof/>
            <w:webHidden/>
          </w:rPr>
          <w:t>33</w:t>
        </w:r>
        <w:r>
          <w:rPr>
            <w:noProof/>
            <w:webHidden/>
          </w:rPr>
          <w:fldChar w:fldCharType="end"/>
        </w:r>
      </w:hyperlink>
    </w:p>
    <w:p w:rsidR="00EE290A" w:rsidRDefault="00EE290A">
      <w:pPr>
        <w:pStyle w:val="Spisilustracji"/>
        <w:tabs>
          <w:tab w:val="right" w:leader="dot" w:pos="9061"/>
        </w:tabs>
        <w:rPr>
          <w:noProof/>
        </w:rPr>
      </w:pPr>
      <w:hyperlink w:anchor="_Toc31361620" w:history="1">
        <w:r w:rsidRPr="00F65361">
          <w:rPr>
            <w:rStyle w:val="Hipercze"/>
            <w:noProof/>
          </w:rPr>
          <w:t>Rys. 4.19 Etap dostawy i płatności zamówienia</w:t>
        </w:r>
        <w:r>
          <w:rPr>
            <w:noProof/>
            <w:webHidden/>
          </w:rPr>
          <w:tab/>
        </w:r>
        <w:r>
          <w:rPr>
            <w:noProof/>
            <w:webHidden/>
          </w:rPr>
          <w:fldChar w:fldCharType="begin"/>
        </w:r>
        <w:r>
          <w:rPr>
            <w:noProof/>
            <w:webHidden/>
          </w:rPr>
          <w:instrText xml:space="preserve"> PAGEREF _Toc31361620 \h </w:instrText>
        </w:r>
        <w:r>
          <w:rPr>
            <w:noProof/>
            <w:webHidden/>
          </w:rPr>
        </w:r>
        <w:r>
          <w:rPr>
            <w:noProof/>
            <w:webHidden/>
          </w:rPr>
          <w:fldChar w:fldCharType="separate"/>
        </w:r>
        <w:r>
          <w:rPr>
            <w:noProof/>
            <w:webHidden/>
          </w:rPr>
          <w:t>33</w:t>
        </w:r>
        <w:r>
          <w:rPr>
            <w:noProof/>
            <w:webHidden/>
          </w:rPr>
          <w:fldChar w:fldCharType="end"/>
        </w:r>
      </w:hyperlink>
    </w:p>
    <w:p w:rsidR="00EE290A" w:rsidRDefault="00EE290A">
      <w:pPr>
        <w:pStyle w:val="Spisilustracji"/>
        <w:tabs>
          <w:tab w:val="right" w:leader="dot" w:pos="9061"/>
        </w:tabs>
        <w:rPr>
          <w:noProof/>
        </w:rPr>
      </w:pPr>
      <w:hyperlink w:anchor="_Toc31361621" w:history="1">
        <w:r w:rsidRPr="00F65361">
          <w:rPr>
            <w:rStyle w:val="Hipercze"/>
            <w:noProof/>
          </w:rPr>
          <w:t>Rys. 4.20 Potwierdzenie wprowadzonych danych z nakazem płatności</w:t>
        </w:r>
        <w:r>
          <w:rPr>
            <w:noProof/>
            <w:webHidden/>
          </w:rPr>
          <w:tab/>
        </w:r>
        <w:r>
          <w:rPr>
            <w:noProof/>
            <w:webHidden/>
          </w:rPr>
          <w:fldChar w:fldCharType="begin"/>
        </w:r>
        <w:r>
          <w:rPr>
            <w:noProof/>
            <w:webHidden/>
          </w:rPr>
          <w:instrText xml:space="preserve"> PAGEREF _Toc31361621 \h </w:instrText>
        </w:r>
        <w:r>
          <w:rPr>
            <w:noProof/>
            <w:webHidden/>
          </w:rPr>
        </w:r>
        <w:r>
          <w:rPr>
            <w:noProof/>
            <w:webHidden/>
          </w:rPr>
          <w:fldChar w:fldCharType="separate"/>
        </w:r>
        <w:r>
          <w:rPr>
            <w:noProof/>
            <w:webHidden/>
          </w:rPr>
          <w:t>34</w:t>
        </w:r>
        <w:r>
          <w:rPr>
            <w:noProof/>
            <w:webHidden/>
          </w:rPr>
          <w:fldChar w:fldCharType="end"/>
        </w:r>
      </w:hyperlink>
    </w:p>
    <w:p w:rsidR="00EE290A" w:rsidRDefault="00EE290A">
      <w:pPr>
        <w:pStyle w:val="Spisilustracji"/>
        <w:tabs>
          <w:tab w:val="right" w:leader="dot" w:pos="9061"/>
        </w:tabs>
        <w:rPr>
          <w:noProof/>
        </w:rPr>
      </w:pPr>
      <w:hyperlink w:anchor="_Toc31361622" w:history="1">
        <w:r w:rsidRPr="00F65361">
          <w:rPr>
            <w:rStyle w:val="Hipercze"/>
            <w:noProof/>
          </w:rPr>
          <w:t>Rys. 4.21 Poprawność działania kodu rabatowego</w:t>
        </w:r>
        <w:r>
          <w:rPr>
            <w:noProof/>
            <w:webHidden/>
          </w:rPr>
          <w:tab/>
        </w:r>
        <w:r>
          <w:rPr>
            <w:noProof/>
            <w:webHidden/>
          </w:rPr>
          <w:fldChar w:fldCharType="begin"/>
        </w:r>
        <w:r>
          <w:rPr>
            <w:noProof/>
            <w:webHidden/>
          </w:rPr>
          <w:instrText xml:space="preserve"> PAGEREF _Toc31361622 \h </w:instrText>
        </w:r>
        <w:r>
          <w:rPr>
            <w:noProof/>
            <w:webHidden/>
          </w:rPr>
        </w:r>
        <w:r>
          <w:rPr>
            <w:noProof/>
            <w:webHidden/>
          </w:rPr>
          <w:fldChar w:fldCharType="separate"/>
        </w:r>
        <w:r>
          <w:rPr>
            <w:noProof/>
            <w:webHidden/>
          </w:rPr>
          <w:t>34</w:t>
        </w:r>
        <w:r>
          <w:rPr>
            <w:noProof/>
            <w:webHidden/>
          </w:rPr>
          <w:fldChar w:fldCharType="end"/>
        </w:r>
      </w:hyperlink>
    </w:p>
    <w:p w:rsidR="00EE290A" w:rsidRDefault="00EE290A">
      <w:pPr>
        <w:pStyle w:val="Spisilustracji"/>
        <w:tabs>
          <w:tab w:val="right" w:leader="dot" w:pos="9061"/>
        </w:tabs>
        <w:rPr>
          <w:noProof/>
        </w:rPr>
      </w:pPr>
      <w:hyperlink w:anchor="_Toc31361623" w:history="1">
        <w:r w:rsidRPr="00F65361">
          <w:rPr>
            <w:rStyle w:val="Hipercze"/>
            <w:noProof/>
          </w:rPr>
          <w:t>Rys. 4.22 Panel użytkownika, moje zamówienia</w:t>
        </w:r>
        <w:r>
          <w:rPr>
            <w:noProof/>
            <w:webHidden/>
          </w:rPr>
          <w:tab/>
        </w:r>
        <w:r>
          <w:rPr>
            <w:noProof/>
            <w:webHidden/>
          </w:rPr>
          <w:fldChar w:fldCharType="begin"/>
        </w:r>
        <w:r>
          <w:rPr>
            <w:noProof/>
            <w:webHidden/>
          </w:rPr>
          <w:instrText xml:space="preserve"> PAGEREF _Toc31361623 \h </w:instrText>
        </w:r>
        <w:r>
          <w:rPr>
            <w:noProof/>
            <w:webHidden/>
          </w:rPr>
        </w:r>
        <w:r>
          <w:rPr>
            <w:noProof/>
            <w:webHidden/>
          </w:rPr>
          <w:fldChar w:fldCharType="separate"/>
        </w:r>
        <w:r>
          <w:rPr>
            <w:noProof/>
            <w:webHidden/>
          </w:rPr>
          <w:t>35</w:t>
        </w:r>
        <w:r>
          <w:rPr>
            <w:noProof/>
            <w:webHidden/>
          </w:rPr>
          <w:fldChar w:fldCharType="end"/>
        </w:r>
      </w:hyperlink>
    </w:p>
    <w:p w:rsidR="00EE290A" w:rsidRDefault="00EE290A">
      <w:pPr>
        <w:pStyle w:val="Spisilustracji"/>
        <w:tabs>
          <w:tab w:val="right" w:leader="dot" w:pos="9061"/>
        </w:tabs>
        <w:rPr>
          <w:noProof/>
        </w:rPr>
      </w:pPr>
      <w:hyperlink w:anchor="_Toc31361624" w:history="1">
        <w:r w:rsidRPr="00F65361">
          <w:rPr>
            <w:rStyle w:val="Hipercze"/>
            <w:noProof/>
          </w:rPr>
          <w:t>Rys. 4.23 Szczegóły zamówienia nr 137</w:t>
        </w:r>
        <w:r>
          <w:rPr>
            <w:noProof/>
            <w:webHidden/>
          </w:rPr>
          <w:tab/>
        </w:r>
        <w:r>
          <w:rPr>
            <w:noProof/>
            <w:webHidden/>
          </w:rPr>
          <w:fldChar w:fldCharType="begin"/>
        </w:r>
        <w:r>
          <w:rPr>
            <w:noProof/>
            <w:webHidden/>
          </w:rPr>
          <w:instrText xml:space="preserve"> PAGEREF _Toc31361624 \h </w:instrText>
        </w:r>
        <w:r>
          <w:rPr>
            <w:noProof/>
            <w:webHidden/>
          </w:rPr>
        </w:r>
        <w:r>
          <w:rPr>
            <w:noProof/>
            <w:webHidden/>
          </w:rPr>
          <w:fldChar w:fldCharType="separate"/>
        </w:r>
        <w:r>
          <w:rPr>
            <w:noProof/>
            <w:webHidden/>
          </w:rPr>
          <w:t>35</w:t>
        </w:r>
        <w:r>
          <w:rPr>
            <w:noProof/>
            <w:webHidden/>
          </w:rPr>
          <w:fldChar w:fldCharType="end"/>
        </w:r>
      </w:hyperlink>
    </w:p>
    <w:p w:rsidR="00EE290A" w:rsidRDefault="00EE290A">
      <w:pPr>
        <w:pStyle w:val="Spisilustracji"/>
        <w:tabs>
          <w:tab w:val="right" w:leader="dot" w:pos="9061"/>
        </w:tabs>
        <w:rPr>
          <w:noProof/>
        </w:rPr>
      </w:pPr>
      <w:hyperlink w:anchor="_Toc31361625" w:history="1">
        <w:r w:rsidRPr="00F65361">
          <w:rPr>
            <w:rStyle w:val="Hipercze"/>
            <w:noProof/>
          </w:rPr>
          <w:t>Rys. 4.24 Faktura VAT zamówienia nr. 137</w:t>
        </w:r>
        <w:r>
          <w:rPr>
            <w:noProof/>
            <w:webHidden/>
          </w:rPr>
          <w:tab/>
        </w:r>
        <w:r>
          <w:rPr>
            <w:noProof/>
            <w:webHidden/>
          </w:rPr>
          <w:fldChar w:fldCharType="begin"/>
        </w:r>
        <w:r>
          <w:rPr>
            <w:noProof/>
            <w:webHidden/>
          </w:rPr>
          <w:instrText xml:space="preserve"> PAGEREF _Toc31361625 \h </w:instrText>
        </w:r>
        <w:r>
          <w:rPr>
            <w:noProof/>
            <w:webHidden/>
          </w:rPr>
        </w:r>
        <w:r>
          <w:rPr>
            <w:noProof/>
            <w:webHidden/>
          </w:rPr>
          <w:fldChar w:fldCharType="separate"/>
        </w:r>
        <w:r>
          <w:rPr>
            <w:noProof/>
            <w:webHidden/>
          </w:rPr>
          <w:t>36</w:t>
        </w:r>
        <w:r>
          <w:rPr>
            <w:noProof/>
            <w:webHidden/>
          </w:rPr>
          <w:fldChar w:fldCharType="end"/>
        </w:r>
      </w:hyperlink>
    </w:p>
    <w:p w:rsidR="00EE290A" w:rsidRDefault="00EE290A">
      <w:pPr>
        <w:pStyle w:val="Spisilustracji"/>
        <w:tabs>
          <w:tab w:val="right" w:leader="dot" w:pos="9061"/>
        </w:tabs>
        <w:rPr>
          <w:noProof/>
        </w:rPr>
      </w:pPr>
      <w:hyperlink w:anchor="_Toc31361626" w:history="1">
        <w:r w:rsidRPr="00F65361">
          <w:rPr>
            <w:rStyle w:val="Hipercze"/>
            <w:noProof/>
          </w:rPr>
          <w:t>Rys. 4.25 Zwrot dwóch przedmiotów z zamówienia nr. 137</w:t>
        </w:r>
        <w:r>
          <w:rPr>
            <w:noProof/>
            <w:webHidden/>
          </w:rPr>
          <w:tab/>
        </w:r>
        <w:r>
          <w:rPr>
            <w:noProof/>
            <w:webHidden/>
          </w:rPr>
          <w:fldChar w:fldCharType="begin"/>
        </w:r>
        <w:r>
          <w:rPr>
            <w:noProof/>
            <w:webHidden/>
          </w:rPr>
          <w:instrText xml:space="preserve"> PAGEREF _Toc31361626 \h </w:instrText>
        </w:r>
        <w:r>
          <w:rPr>
            <w:noProof/>
            <w:webHidden/>
          </w:rPr>
        </w:r>
        <w:r>
          <w:rPr>
            <w:noProof/>
            <w:webHidden/>
          </w:rPr>
          <w:fldChar w:fldCharType="separate"/>
        </w:r>
        <w:r>
          <w:rPr>
            <w:noProof/>
            <w:webHidden/>
          </w:rPr>
          <w:t>37</w:t>
        </w:r>
        <w:r>
          <w:rPr>
            <w:noProof/>
            <w:webHidden/>
          </w:rPr>
          <w:fldChar w:fldCharType="end"/>
        </w:r>
      </w:hyperlink>
    </w:p>
    <w:p w:rsidR="00EE290A" w:rsidRDefault="00EE290A">
      <w:pPr>
        <w:pStyle w:val="Spisilustracji"/>
        <w:tabs>
          <w:tab w:val="right" w:leader="dot" w:pos="9061"/>
        </w:tabs>
        <w:rPr>
          <w:noProof/>
        </w:rPr>
      </w:pPr>
      <w:hyperlink w:anchor="_Toc31361627" w:history="1">
        <w:r w:rsidRPr="00F65361">
          <w:rPr>
            <w:rStyle w:val="Hipercze"/>
            <w:noProof/>
          </w:rPr>
          <w:t>Rys. 4.26 Uzupełniony formularz zwrotu wysłany przez e-mail</w:t>
        </w:r>
        <w:r>
          <w:rPr>
            <w:noProof/>
            <w:webHidden/>
          </w:rPr>
          <w:tab/>
        </w:r>
        <w:r>
          <w:rPr>
            <w:noProof/>
            <w:webHidden/>
          </w:rPr>
          <w:fldChar w:fldCharType="begin"/>
        </w:r>
        <w:r>
          <w:rPr>
            <w:noProof/>
            <w:webHidden/>
          </w:rPr>
          <w:instrText xml:space="preserve"> PAGEREF _Toc31361627 \h </w:instrText>
        </w:r>
        <w:r>
          <w:rPr>
            <w:noProof/>
            <w:webHidden/>
          </w:rPr>
        </w:r>
        <w:r>
          <w:rPr>
            <w:noProof/>
            <w:webHidden/>
          </w:rPr>
          <w:fldChar w:fldCharType="separate"/>
        </w:r>
        <w:r>
          <w:rPr>
            <w:noProof/>
            <w:webHidden/>
          </w:rPr>
          <w:t>37</w:t>
        </w:r>
        <w:r>
          <w:rPr>
            <w:noProof/>
            <w:webHidden/>
          </w:rPr>
          <w:fldChar w:fldCharType="end"/>
        </w:r>
      </w:hyperlink>
    </w:p>
    <w:p w:rsidR="00EE290A" w:rsidRDefault="00EE290A">
      <w:pPr>
        <w:pStyle w:val="Spisilustracji"/>
        <w:tabs>
          <w:tab w:val="right" w:leader="dot" w:pos="9061"/>
        </w:tabs>
        <w:rPr>
          <w:noProof/>
        </w:rPr>
      </w:pPr>
      <w:hyperlink w:anchor="_Toc31361628" w:history="1">
        <w:r w:rsidRPr="00F65361">
          <w:rPr>
            <w:rStyle w:val="Hipercze"/>
            <w:noProof/>
          </w:rPr>
          <w:t>Rys. 4.27 Formularz reklamacyjny dla zamówienia nr 138.</w:t>
        </w:r>
        <w:r>
          <w:rPr>
            <w:noProof/>
            <w:webHidden/>
          </w:rPr>
          <w:tab/>
        </w:r>
        <w:r>
          <w:rPr>
            <w:noProof/>
            <w:webHidden/>
          </w:rPr>
          <w:fldChar w:fldCharType="begin"/>
        </w:r>
        <w:r>
          <w:rPr>
            <w:noProof/>
            <w:webHidden/>
          </w:rPr>
          <w:instrText xml:space="preserve"> PAGEREF _Toc31361628 \h </w:instrText>
        </w:r>
        <w:r>
          <w:rPr>
            <w:noProof/>
            <w:webHidden/>
          </w:rPr>
        </w:r>
        <w:r>
          <w:rPr>
            <w:noProof/>
            <w:webHidden/>
          </w:rPr>
          <w:fldChar w:fldCharType="separate"/>
        </w:r>
        <w:r>
          <w:rPr>
            <w:noProof/>
            <w:webHidden/>
          </w:rPr>
          <w:t>38</w:t>
        </w:r>
        <w:r>
          <w:rPr>
            <w:noProof/>
            <w:webHidden/>
          </w:rPr>
          <w:fldChar w:fldCharType="end"/>
        </w:r>
      </w:hyperlink>
    </w:p>
    <w:p w:rsidR="00EE290A" w:rsidRDefault="00EE290A">
      <w:pPr>
        <w:pStyle w:val="Spisilustracji"/>
        <w:tabs>
          <w:tab w:val="right" w:leader="dot" w:pos="9061"/>
        </w:tabs>
        <w:rPr>
          <w:noProof/>
        </w:rPr>
      </w:pPr>
      <w:hyperlink w:anchor="_Toc31361629" w:history="1">
        <w:r w:rsidRPr="00F65361">
          <w:rPr>
            <w:rStyle w:val="Hipercze"/>
            <w:noProof/>
          </w:rPr>
          <w:t>Rys. 4.28 Formularz reklamacyjny PDF</w:t>
        </w:r>
        <w:r>
          <w:rPr>
            <w:noProof/>
            <w:webHidden/>
          </w:rPr>
          <w:tab/>
        </w:r>
        <w:r>
          <w:rPr>
            <w:noProof/>
            <w:webHidden/>
          </w:rPr>
          <w:fldChar w:fldCharType="begin"/>
        </w:r>
        <w:r>
          <w:rPr>
            <w:noProof/>
            <w:webHidden/>
          </w:rPr>
          <w:instrText xml:space="preserve"> PAGEREF _Toc31361629 \h </w:instrText>
        </w:r>
        <w:r>
          <w:rPr>
            <w:noProof/>
            <w:webHidden/>
          </w:rPr>
        </w:r>
        <w:r>
          <w:rPr>
            <w:noProof/>
            <w:webHidden/>
          </w:rPr>
          <w:fldChar w:fldCharType="separate"/>
        </w:r>
        <w:r>
          <w:rPr>
            <w:noProof/>
            <w:webHidden/>
          </w:rPr>
          <w:t>39</w:t>
        </w:r>
        <w:r>
          <w:rPr>
            <w:noProof/>
            <w:webHidden/>
          </w:rPr>
          <w:fldChar w:fldCharType="end"/>
        </w:r>
      </w:hyperlink>
    </w:p>
    <w:p w:rsidR="00EE290A" w:rsidRDefault="00EE290A">
      <w:pPr>
        <w:pStyle w:val="Spisilustracji"/>
        <w:tabs>
          <w:tab w:val="right" w:leader="dot" w:pos="9061"/>
        </w:tabs>
        <w:rPr>
          <w:noProof/>
        </w:rPr>
      </w:pPr>
      <w:hyperlink w:anchor="_Toc31361630" w:history="1">
        <w:r w:rsidRPr="00F65361">
          <w:rPr>
            <w:rStyle w:val="Hipercze"/>
            <w:noProof/>
          </w:rPr>
          <w:t>Rys. 4.29 Panel użytkownika, zwroty i reklamacje</w:t>
        </w:r>
        <w:r>
          <w:rPr>
            <w:noProof/>
            <w:webHidden/>
          </w:rPr>
          <w:tab/>
        </w:r>
        <w:r>
          <w:rPr>
            <w:noProof/>
            <w:webHidden/>
          </w:rPr>
          <w:fldChar w:fldCharType="begin"/>
        </w:r>
        <w:r>
          <w:rPr>
            <w:noProof/>
            <w:webHidden/>
          </w:rPr>
          <w:instrText xml:space="preserve"> PAGEREF _Toc31361630 \h </w:instrText>
        </w:r>
        <w:r>
          <w:rPr>
            <w:noProof/>
            <w:webHidden/>
          </w:rPr>
        </w:r>
        <w:r>
          <w:rPr>
            <w:noProof/>
            <w:webHidden/>
          </w:rPr>
          <w:fldChar w:fldCharType="separate"/>
        </w:r>
        <w:r>
          <w:rPr>
            <w:noProof/>
            <w:webHidden/>
          </w:rPr>
          <w:t>39</w:t>
        </w:r>
        <w:r>
          <w:rPr>
            <w:noProof/>
            <w:webHidden/>
          </w:rPr>
          <w:fldChar w:fldCharType="end"/>
        </w:r>
      </w:hyperlink>
    </w:p>
    <w:p w:rsidR="00EE290A" w:rsidRDefault="00EE290A">
      <w:pPr>
        <w:pStyle w:val="Spisilustracji"/>
        <w:tabs>
          <w:tab w:val="right" w:leader="dot" w:pos="9061"/>
        </w:tabs>
        <w:rPr>
          <w:noProof/>
        </w:rPr>
      </w:pPr>
      <w:hyperlink w:anchor="_Toc31361631" w:history="1">
        <w:r w:rsidRPr="00F65361">
          <w:rPr>
            <w:rStyle w:val="Hipercze"/>
            <w:noProof/>
          </w:rPr>
          <w:t>Rys. 4.30 Szczegóły zwrotu nr 73 dla zamówienia nr 137</w:t>
        </w:r>
        <w:r>
          <w:rPr>
            <w:noProof/>
            <w:webHidden/>
          </w:rPr>
          <w:tab/>
        </w:r>
        <w:r>
          <w:rPr>
            <w:noProof/>
            <w:webHidden/>
          </w:rPr>
          <w:fldChar w:fldCharType="begin"/>
        </w:r>
        <w:r>
          <w:rPr>
            <w:noProof/>
            <w:webHidden/>
          </w:rPr>
          <w:instrText xml:space="preserve"> PAGEREF _Toc31361631 \h </w:instrText>
        </w:r>
        <w:r>
          <w:rPr>
            <w:noProof/>
            <w:webHidden/>
          </w:rPr>
        </w:r>
        <w:r>
          <w:rPr>
            <w:noProof/>
            <w:webHidden/>
          </w:rPr>
          <w:fldChar w:fldCharType="separate"/>
        </w:r>
        <w:r>
          <w:rPr>
            <w:noProof/>
            <w:webHidden/>
          </w:rPr>
          <w:t>40</w:t>
        </w:r>
        <w:r>
          <w:rPr>
            <w:noProof/>
            <w:webHidden/>
          </w:rPr>
          <w:fldChar w:fldCharType="end"/>
        </w:r>
      </w:hyperlink>
    </w:p>
    <w:p w:rsidR="00EE290A" w:rsidRDefault="00EE290A">
      <w:pPr>
        <w:pStyle w:val="Spisilustracji"/>
        <w:tabs>
          <w:tab w:val="right" w:leader="dot" w:pos="9061"/>
        </w:tabs>
        <w:rPr>
          <w:noProof/>
        </w:rPr>
      </w:pPr>
      <w:hyperlink w:anchor="_Toc31361632" w:history="1">
        <w:r w:rsidRPr="00F65361">
          <w:rPr>
            <w:rStyle w:val="Hipercze"/>
            <w:noProof/>
          </w:rPr>
          <w:t>Rys. 4.31 Szczegóły reklamacji nr 64 dla zamówienia nr 138</w:t>
        </w:r>
        <w:r>
          <w:rPr>
            <w:noProof/>
            <w:webHidden/>
          </w:rPr>
          <w:tab/>
        </w:r>
        <w:r>
          <w:rPr>
            <w:noProof/>
            <w:webHidden/>
          </w:rPr>
          <w:fldChar w:fldCharType="begin"/>
        </w:r>
        <w:r>
          <w:rPr>
            <w:noProof/>
            <w:webHidden/>
          </w:rPr>
          <w:instrText xml:space="preserve"> PAGEREF _Toc31361632 \h </w:instrText>
        </w:r>
        <w:r>
          <w:rPr>
            <w:noProof/>
            <w:webHidden/>
          </w:rPr>
        </w:r>
        <w:r>
          <w:rPr>
            <w:noProof/>
            <w:webHidden/>
          </w:rPr>
          <w:fldChar w:fldCharType="separate"/>
        </w:r>
        <w:r>
          <w:rPr>
            <w:noProof/>
            <w:webHidden/>
          </w:rPr>
          <w:t>40</w:t>
        </w:r>
        <w:r>
          <w:rPr>
            <w:noProof/>
            <w:webHidden/>
          </w:rPr>
          <w:fldChar w:fldCharType="end"/>
        </w:r>
      </w:hyperlink>
    </w:p>
    <w:p w:rsidR="00EE290A" w:rsidRDefault="00EE290A">
      <w:pPr>
        <w:pStyle w:val="Spisilustracji"/>
        <w:tabs>
          <w:tab w:val="right" w:leader="dot" w:pos="9061"/>
        </w:tabs>
        <w:rPr>
          <w:noProof/>
        </w:rPr>
      </w:pPr>
      <w:hyperlink w:anchor="_Toc31361633" w:history="1">
        <w:r w:rsidRPr="00F65361">
          <w:rPr>
            <w:rStyle w:val="Hipercze"/>
            <w:noProof/>
          </w:rPr>
          <w:t>Rys. 4.32 Panel użytkownika, dane osobowe</w:t>
        </w:r>
        <w:r>
          <w:rPr>
            <w:noProof/>
            <w:webHidden/>
          </w:rPr>
          <w:tab/>
        </w:r>
        <w:r>
          <w:rPr>
            <w:noProof/>
            <w:webHidden/>
          </w:rPr>
          <w:fldChar w:fldCharType="begin"/>
        </w:r>
        <w:r>
          <w:rPr>
            <w:noProof/>
            <w:webHidden/>
          </w:rPr>
          <w:instrText xml:space="preserve"> PAGEREF _Toc31361633 \h </w:instrText>
        </w:r>
        <w:r>
          <w:rPr>
            <w:noProof/>
            <w:webHidden/>
          </w:rPr>
        </w:r>
        <w:r>
          <w:rPr>
            <w:noProof/>
            <w:webHidden/>
          </w:rPr>
          <w:fldChar w:fldCharType="separate"/>
        </w:r>
        <w:r>
          <w:rPr>
            <w:noProof/>
            <w:webHidden/>
          </w:rPr>
          <w:t>40</w:t>
        </w:r>
        <w:r>
          <w:rPr>
            <w:noProof/>
            <w:webHidden/>
          </w:rPr>
          <w:fldChar w:fldCharType="end"/>
        </w:r>
      </w:hyperlink>
    </w:p>
    <w:p w:rsidR="00EE290A" w:rsidRDefault="00EE290A">
      <w:pPr>
        <w:pStyle w:val="Spisilustracji"/>
        <w:tabs>
          <w:tab w:val="right" w:leader="dot" w:pos="9061"/>
        </w:tabs>
        <w:rPr>
          <w:noProof/>
        </w:rPr>
      </w:pPr>
      <w:hyperlink w:anchor="_Toc31361634" w:history="1">
        <w:r w:rsidRPr="00F65361">
          <w:rPr>
            <w:rStyle w:val="Hipercze"/>
            <w:noProof/>
          </w:rPr>
          <w:t>Rys. 4.33 Formularz zgłoszenia</w:t>
        </w:r>
        <w:r>
          <w:rPr>
            <w:noProof/>
            <w:webHidden/>
          </w:rPr>
          <w:tab/>
        </w:r>
        <w:r>
          <w:rPr>
            <w:noProof/>
            <w:webHidden/>
          </w:rPr>
          <w:fldChar w:fldCharType="begin"/>
        </w:r>
        <w:r>
          <w:rPr>
            <w:noProof/>
            <w:webHidden/>
          </w:rPr>
          <w:instrText xml:space="preserve"> PAGEREF _Toc31361634 \h </w:instrText>
        </w:r>
        <w:r>
          <w:rPr>
            <w:noProof/>
            <w:webHidden/>
          </w:rPr>
        </w:r>
        <w:r>
          <w:rPr>
            <w:noProof/>
            <w:webHidden/>
          </w:rPr>
          <w:fldChar w:fldCharType="separate"/>
        </w:r>
        <w:r>
          <w:rPr>
            <w:noProof/>
            <w:webHidden/>
          </w:rPr>
          <w:t>41</w:t>
        </w:r>
        <w:r>
          <w:rPr>
            <w:noProof/>
            <w:webHidden/>
          </w:rPr>
          <w:fldChar w:fldCharType="end"/>
        </w:r>
      </w:hyperlink>
    </w:p>
    <w:p w:rsidR="00EE290A" w:rsidRDefault="00EE290A">
      <w:pPr>
        <w:pStyle w:val="Spisilustracji"/>
        <w:tabs>
          <w:tab w:val="right" w:leader="dot" w:pos="9061"/>
        </w:tabs>
        <w:rPr>
          <w:noProof/>
        </w:rPr>
      </w:pPr>
      <w:hyperlink w:anchor="_Toc31361635" w:history="1">
        <w:r w:rsidRPr="00F65361">
          <w:rPr>
            <w:rStyle w:val="Hipercze"/>
            <w:noProof/>
          </w:rPr>
          <w:t>Rys. 4.34 Panel użytkownika, wiadomości</w:t>
        </w:r>
        <w:r>
          <w:rPr>
            <w:noProof/>
            <w:webHidden/>
          </w:rPr>
          <w:tab/>
        </w:r>
        <w:r>
          <w:rPr>
            <w:noProof/>
            <w:webHidden/>
          </w:rPr>
          <w:fldChar w:fldCharType="begin"/>
        </w:r>
        <w:r>
          <w:rPr>
            <w:noProof/>
            <w:webHidden/>
          </w:rPr>
          <w:instrText xml:space="preserve"> PAGEREF _Toc31361635 \h </w:instrText>
        </w:r>
        <w:r>
          <w:rPr>
            <w:noProof/>
            <w:webHidden/>
          </w:rPr>
        </w:r>
        <w:r>
          <w:rPr>
            <w:noProof/>
            <w:webHidden/>
          </w:rPr>
          <w:fldChar w:fldCharType="separate"/>
        </w:r>
        <w:r>
          <w:rPr>
            <w:noProof/>
            <w:webHidden/>
          </w:rPr>
          <w:t>41</w:t>
        </w:r>
        <w:r>
          <w:rPr>
            <w:noProof/>
            <w:webHidden/>
          </w:rPr>
          <w:fldChar w:fldCharType="end"/>
        </w:r>
      </w:hyperlink>
    </w:p>
    <w:p w:rsidR="00EE290A" w:rsidRDefault="00EE290A">
      <w:pPr>
        <w:pStyle w:val="Spisilustracji"/>
        <w:tabs>
          <w:tab w:val="right" w:leader="dot" w:pos="9061"/>
        </w:tabs>
        <w:rPr>
          <w:noProof/>
        </w:rPr>
      </w:pPr>
      <w:hyperlink w:anchor="_Toc31361636" w:history="1">
        <w:r w:rsidRPr="00F65361">
          <w:rPr>
            <w:rStyle w:val="Hipercze"/>
            <w:noProof/>
          </w:rPr>
          <w:t>Rys. 4.35 Panel użytkownika, szczegóły zgłoszenia</w:t>
        </w:r>
        <w:r>
          <w:rPr>
            <w:noProof/>
            <w:webHidden/>
          </w:rPr>
          <w:tab/>
        </w:r>
        <w:r>
          <w:rPr>
            <w:noProof/>
            <w:webHidden/>
          </w:rPr>
          <w:fldChar w:fldCharType="begin"/>
        </w:r>
        <w:r>
          <w:rPr>
            <w:noProof/>
            <w:webHidden/>
          </w:rPr>
          <w:instrText xml:space="preserve"> PAGEREF _Toc31361636 \h </w:instrText>
        </w:r>
        <w:r>
          <w:rPr>
            <w:noProof/>
            <w:webHidden/>
          </w:rPr>
        </w:r>
        <w:r>
          <w:rPr>
            <w:noProof/>
            <w:webHidden/>
          </w:rPr>
          <w:fldChar w:fldCharType="separate"/>
        </w:r>
        <w:r>
          <w:rPr>
            <w:noProof/>
            <w:webHidden/>
          </w:rPr>
          <w:t>42</w:t>
        </w:r>
        <w:r>
          <w:rPr>
            <w:noProof/>
            <w:webHidden/>
          </w:rPr>
          <w:fldChar w:fldCharType="end"/>
        </w:r>
      </w:hyperlink>
    </w:p>
    <w:p w:rsidR="00EE290A" w:rsidRDefault="00EE290A">
      <w:pPr>
        <w:pStyle w:val="Spisilustracji"/>
        <w:tabs>
          <w:tab w:val="right" w:leader="dot" w:pos="9061"/>
        </w:tabs>
        <w:rPr>
          <w:noProof/>
        </w:rPr>
      </w:pPr>
      <w:hyperlink w:anchor="_Toc31361637" w:history="1">
        <w:r w:rsidRPr="00F65361">
          <w:rPr>
            <w:rStyle w:val="Hipercze"/>
            <w:noProof/>
          </w:rPr>
          <w:t>Rys. 4.36 Panel użytkownika, szczegóły zgłoszenia, dodatkowa odpowiedź na zgłoszenie</w:t>
        </w:r>
        <w:r>
          <w:rPr>
            <w:noProof/>
            <w:webHidden/>
          </w:rPr>
          <w:tab/>
        </w:r>
        <w:r>
          <w:rPr>
            <w:noProof/>
            <w:webHidden/>
          </w:rPr>
          <w:fldChar w:fldCharType="begin"/>
        </w:r>
        <w:r>
          <w:rPr>
            <w:noProof/>
            <w:webHidden/>
          </w:rPr>
          <w:instrText xml:space="preserve"> PAGEREF _Toc31361637 \h </w:instrText>
        </w:r>
        <w:r>
          <w:rPr>
            <w:noProof/>
            <w:webHidden/>
          </w:rPr>
        </w:r>
        <w:r>
          <w:rPr>
            <w:noProof/>
            <w:webHidden/>
          </w:rPr>
          <w:fldChar w:fldCharType="separate"/>
        </w:r>
        <w:r>
          <w:rPr>
            <w:noProof/>
            <w:webHidden/>
          </w:rPr>
          <w:t>42</w:t>
        </w:r>
        <w:r>
          <w:rPr>
            <w:noProof/>
            <w:webHidden/>
          </w:rPr>
          <w:fldChar w:fldCharType="end"/>
        </w:r>
      </w:hyperlink>
    </w:p>
    <w:p w:rsidR="00EE290A" w:rsidRDefault="00EE290A">
      <w:pPr>
        <w:pStyle w:val="Spisilustracji"/>
        <w:tabs>
          <w:tab w:val="right" w:leader="dot" w:pos="9061"/>
        </w:tabs>
        <w:rPr>
          <w:noProof/>
        </w:rPr>
      </w:pPr>
      <w:hyperlink w:anchor="_Toc31361638" w:history="1">
        <w:r w:rsidRPr="00F65361">
          <w:rPr>
            <w:rStyle w:val="Hipercze"/>
            <w:noProof/>
          </w:rPr>
          <w:t>Rys. 4.37 Strona główna panelu administracyjnego</w:t>
        </w:r>
        <w:r>
          <w:rPr>
            <w:noProof/>
            <w:webHidden/>
          </w:rPr>
          <w:tab/>
        </w:r>
        <w:r>
          <w:rPr>
            <w:noProof/>
            <w:webHidden/>
          </w:rPr>
          <w:fldChar w:fldCharType="begin"/>
        </w:r>
        <w:r>
          <w:rPr>
            <w:noProof/>
            <w:webHidden/>
          </w:rPr>
          <w:instrText xml:space="preserve"> PAGEREF _Toc31361638 \h </w:instrText>
        </w:r>
        <w:r>
          <w:rPr>
            <w:noProof/>
            <w:webHidden/>
          </w:rPr>
        </w:r>
        <w:r>
          <w:rPr>
            <w:noProof/>
            <w:webHidden/>
          </w:rPr>
          <w:fldChar w:fldCharType="separate"/>
        </w:r>
        <w:r>
          <w:rPr>
            <w:noProof/>
            <w:webHidden/>
          </w:rPr>
          <w:t>43</w:t>
        </w:r>
        <w:r>
          <w:rPr>
            <w:noProof/>
            <w:webHidden/>
          </w:rPr>
          <w:fldChar w:fldCharType="end"/>
        </w:r>
      </w:hyperlink>
    </w:p>
    <w:p w:rsidR="00EE290A" w:rsidRDefault="00EE290A">
      <w:pPr>
        <w:pStyle w:val="Spisilustracji"/>
        <w:tabs>
          <w:tab w:val="right" w:leader="dot" w:pos="9061"/>
        </w:tabs>
        <w:rPr>
          <w:noProof/>
        </w:rPr>
      </w:pPr>
      <w:hyperlink w:anchor="_Toc31361639" w:history="1">
        <w:r w:rsidRPr="00F65361">
          <w:rPr>
            <w:rStyle w:val="Hipercze"/>
            <w:noProof/>
          </w:rPr>
          <w:t>Rys. 4.38 Lista niezrealizowanych zamówień</w:t>
        </w:r>
        <w:r>
          <w:rPr>
            <w:noProof/>
            <w:webHidden/>
          </w:rPr>
          <w:tab/>
        </w:r>
        <w:r>
          <w:rPr>
            <w:noProof/>
            <w:webHidden/>
          </w:rPr>
          <w:fldChar w:fldCharType="begin"/>
        </w:r>
        <w:r>
          <w:rPr>
            <w:noProof/>
            <w:webHidden/>
          </w:rPr>
          <w:instrText xml:space="preserve"> PAGEREF _Toc31361639 \h </w:instrText>
        </w:r>
        <w:r>
          <w:rPr>
            <w:noProof/>
            <w:webHidden/>
          </w:rPr>
        </w:r>
        <w:r>
          <w:rPr>
            <w:noProof/>
            <w:webHidden/>
          </w:rPr>
          <w:fldChar w:fldCharType="separate"/>
        </w:r>
        <w:r>
          <w:rPr>
            <w:noProof/>
            <w:webHidden/>
          </w:rPr>
          <w:t>44</w:t>
        </w:r>
        <w:r>
          <w:rPr>
            <w:noProof/>
            <w:webHidden/>
          </w:rPr>
          <w:fldChar w:fldCharType="end"/>
        </w:r>
      </w:hyperlink>
    </w:p>
    <w:p w:rsidR="00EE290A" w:rsidRDefault="00EE290A">
      <w:pPr>
        <w:pStyle w:val="Spisilustracji"/>
        <w:tabs>
          <w:tab w:val="right" w:leader="dot" w:pos="9061"/>
        </w:tabs>
        <w:rPr>
          <w:noProof/>
        </w:rPr>
      </w:pPr>
      <w:hyperlink w:anchor="_Toc31361640" w:history="1">
        <w:r w:rsidRPr="00F65361">
          <w:rPr>
            <w:rStyle w:val="Hipercze"/>
            <w:noProof/>
          </w:rPr>
          <w:t>Rys. 4.39 Zamówienie nr 148</w:t>
        </w:r>
        <w:r>
          <w:rPr>
            <w:noProof/>
            <w:webHidden/>
          </w:rPr>
          <w:tab/>
        </w:r>
        <w:r>
          <w:rPr>
            <w:noProof/>
            <w:webHidden/>
          </w:rPr>
          <w:fldChar w:fldCharType="begin"/>
        </w:r>
        <w:r>
          <w:rPr>
            <w:noProof/>
            <w:webHidden/>
          </w:rPr>
          <w:instrText xml:space="preserve"> PAGEREF _Toc31361640 \h </w:instrText>
        </w:r>
        <w:r>
          <w:rPr>
            <w:noProof/>
            <w:webHidden/>
          </w:rPr>
        </w:r>
        <w:r>
          <w:rPr>
            <w:noProof/>
            <w:webHidden/>
          </w:rPr>
          <w:fldChar w:fldCharType="separate"/>
        </w:r>
        <w:r>
          <w:rPr>
            <w:noProof/>
            <w:webHidden/>
          </w:rPr>
          <w:t>45</w:t>
        </w:r>
        <w:r>
          <w:rPr>
            <w:noProof/>
            <w:webHidden/>
          </w:rPr>
          <w:fldChar w:fldCharType="end"/>
        </w:r>
      </w:hyperlink>
    </w:p>
    <w:p w:rsidR="00EE290A" w:rsidRDefault="00EE290A">
      <w:pPr>
        <w:pStyle w:val="Spisilustracji"/>
        <w:tabs>
          <w:tab w:val="right" w:leader="dot" w:pos="9061"/>
        </w:tabs>
        <w:rPr>
          <w:noProof/>
        </w:rPr>
      </w:pPr>
      <w:hyperlink w:anchor="_Toc31361641" w:history="1">
        <w:r w:rsidRPr="00F65361">
          <w:rPr>
            <w:rStyle w:val="Hipercze"/>
            <w:noProof/>
          </w:rPr>
          <w:t>Rys. 4.40 Historia zamówień</w:t>
        </w:r>
        <w:r>
          <w:rPr>
            <w:noProof/>
            <w:webHidden/>
          </w:rPr>
          <w:tab/>
        </w:r>
        <w:r>
          <w:rPr>
            <w:noProof/>
            <w:webHidden/>
          </w:rPr>
          <w:fldChar w:fldCharType="begin"/>
        </w:r>
        <w:r>
          <w:rPr>
            <w:noProof/>
            <w:webHidden/>
          </w:rPr>
          <w:instrText xml:space="preserve"> PAGEREF _Toc31361641 \h </w:instrText>
        </w:r>
        <w:r>
          <w:rPr>
            <w:noProof/>
            <w:webHidden/>
          </w:rPr>
        </w:r>
        <w:r>
          <w:rPr>
            <w:noProof/>
            <w:webHidden/>
          </w:rPr>
          <w:fldChar w:fldCharType="separate"/>
        </w:r>
        <w:r>
          <w:rPr>
            <w:noProof/>
            <w:webHidden/>
          </w:rPr>
          <w:t>46</w:t>
        </w:r>
        <w:r>
          <w:rPr>
            <w:noProof/>
            <w:webHidden/>
          </w:rPr>
          <w:fldChar w:fldCharType="end"/>
        </w:r>
      </w:hyperlink>
    </w:p>
    <w:p w:rsidR="00EE290A" w:rsidRDefault="00EE290A">
      <w:pPr>
        <w:pStyle w:val="Spisilustracji"/>
        <w:tabs>
          <w:tab w:val="right" w:leader="dot" w:pos="9061"/>
        </w:tabs>
        <w:rPr>
          <w:noProof/>
        </w:rPr>
      </w:pPr>
      <w:hyperlink w:anchor="_Toc31361642" w:history="1">
        <w:r w:rsidRPr="00F65361">
          <w:rPr>
            <w:rStyle w:val="Hipercze"/>
            <w:noProof/>
          </w:rPr>
          <w:t>Rys. 4.41 Lista niezrealizowanych reklamacji</w:t>
        </w:r>
        <w:r>
          <w:rPr>
            <w:noProof/>
            <w:webHidden/>
          </w:rPr>
          <w:tab/>
        </w:r>
        <w:r>
          <w:rPr>
            <w:noProof/>
            <w:webHidden/>
          </w:rPr>
          <w:fldChar w:fldCharType="begin"/>
        </w:r>
        <w:r>
          <w:rPr>
            <w:noProof/>
            <w:webHidden/>
          </w:rPr>
          <w:instrText xml:space="preserve"> PAGEREF _Toc31361642 \h </w:instrText>
        </w:r>
        <w:r>
          <w:rPr>
            <w:noProof/>
            <w:webHidden/>
          </w:rPr>
        </w:r>
        <w:r>
          <w:rPr>
            <w:noProof/>
            <w:webHidden/>
          </w:rPr>
          <w:fldChar w:fldCharType="separate"/>
        </w:r>
        <w:r>
          <w:rPr>
            <w:noProof/>
            <w:webHidden/>
          </w:rPr>
          <w:t>46</w:t>
        </w:r>
        <w:r>
          <w:rPr>
            <w:noProof/>
            <w:webHidden/>
          </w:rPr>
          <w:fldChar w:fldCharType="end"/>
        </w:r>
      </w:hyperlink>
    </w:p>
    <w:p w:rsidR="00EE290A" w:rsidRDefault="00EE290A">
      <w:pPr>
        <w:pStyle w:val="Spisilustracji"/>
        <w:tabs>
          <w:tab w:val="right" w:leader="dot" w:pos="9061"/>
        </w:tabs>
        <w:rPr>
          <w:noProof/>
        </w:rPr>
      </w:pPr>
      <w:hyperlink w:anchor="_Toc31361643" w:history="1">
        <w:r w:rsidRPr="00F65361">
          <w:rPr>
            <w:rStyle w:val="Hipercze"/>
            <w:noProof/>
          </w:rPr>
          <w:t>Rys. 4.42  Reklamacja nr 72</w:t>
        </w:r>
        <w:r>
          <w:rPr>
            <w:noProof/>
            <w:webHidden/>
          </w:rPr>
          <w:tab/>
        </w:r>
        <w:r>
          <w:rPr>
            <w:noProof/>
            <w:webHidden/>
          </w:rPr>
          <w:fldChar w:fldCharType="begin"/>
        </w:r>
        <w:r>
          <w:rPr>
            <w:noProof/>
            <w:webHidden/>
          </w:rPr>
          <w:instrText xml:space="preserve"> PAGEREF _Toc31361643 \h </w:instrText>
        </w:r>
        <w:r>
          <w:rPr>
            <w:noProof/>
            <w:webHidden/>
          </w:rPr>
        </w:r>
        <w:r>
          <w:rPr>
            <w:noProof/>
            <w:webHidden/>
          </w:rPr>
          <w:fldChar w:fldCharType="separate"/>
        </w:r>
        <w:r>
          <w:rPr>
            <w:noProof/>
            <w:webHidden/>
          </w:rPr>
          <w:t>47</w:t>
        </w:r>
        <w:r>
          <w:rPr>
            <w:noProof/>
            <w:webHidden/>
          </w:rPr>
          <w:fldChar w:fldCharType="end"/>
        </w:r>
      </w:hyperlink>
    </w:p>
    <w:p w:rsidR="00EE290A" w:rsidRDefault="00EE290A">
      <w:pPr>
        <w:pStyle w:val="Spisilustracji"/>
        <w:tabs>
          <w:tab w:val="right" w:leader="dot" w:pos="9061"/>
        </w:tabs>
        <w:rPr>
          <w:noProof/>
        </w:rPr>
      </w:pPr>
      <w:hyperlink w:anchor="_Toc31361644" w:history="1">
        <w:r w:rsidRPr="00F65361">
          <w:rPr>
            <w:rStyle w:val="Hipercze"/>
            <w:noProof/>
          </w:rPr>
          <w:t>Rys. 4.43 Historia reklamacji</w:t>
        </w:r>
        <w:r>
          <w:rPr>
            <w:noProof/>
            <w:webHidden/>
          </w:rPr>
          <w:tab/>
        </w:r>
        <w:r>
          <w:rPr>
            <w:noProof/>
            <w:webHidden/>
          </w:rPr>
          <w:fldChar w:fldCharType="begin"/>
        </w:r>
        <w:r>
          <w:rPr>
            <w:noProof/>
            <w:webHidden/>
          </w:rPr>
          <w:instrText xml:space="preserve"> PAGEREF _Toc31361644 \h </w:instrText>
        </w:r>
        <w:r>
          <w:rPr>
            <w:noProof/>
            <w:webHidden/>
          </w:rPr>
        </w:r>
        <w:r>
          <w:rPr>
            <w:noProof/>
            <w:webHidden/>
          </w:rPr>
          <w:fldChar w:fldCharType="separate"/>
        </w:r>
        <w:r>
          <w:rPr>
            <w:noProof/>
            <w:webHidden/>
          </w:rPr>
          <w:t>47</w:t>
        </w:r>
        <w:r>
          <w:rPr>
            <w:noProof/>
            <w:webHidden/>
          </w:rPr>
          <w:fldChar w:fldCharType="end"/>
        </w:r>
      </w:hyperlink>
    </w:p>
    <w:p w:rsidR="00EE290A" w:rsidRDefault="00EE290A">
      <w:pPr>
        <w:pStyle w:val="Spisilustracji"/>
        <w:tabs>
          <w:tab w:val="right" w:leader="dot" w:pos="9061"/>
        </w:tabs>
        <w:rPr>
          <w:noProof/>
        </w:rPr>
      </w:pPr>
      <w:hyperlink w:anchor="_Toc31361645" w:history="1">
        <w:r w:rsidRPr="00F65361">
          <w:rPr>
            <w:rStyle w:val="Hipercze"/>
            <w:noProof/>
          </w:rPr>
          <w:t>Rys. 4.44 Lista niezrealizowanych zwrotów</w:t>
        </w:r>
        <w:r>
          <w:rPr>
            <w:noProof/>
            <w:webHidden/>
          </w:rPr>
          <w:tab/>
        </w:r>
        <w:r>
          <w:rPr>
            <w:noProof/>
            <w:webHidden/>
          </w:rPr>
          <w:fldChar w:fldCharType="begin"/>
        </w:r>
        <w:r>
          <w:rPr>
            <w:noProof/>
            <w:webHidden/>
          </w:rPr>
          <w:instrText xml:space="preserve"> PAGEREF _Toc31361645 \h </w:instrText>
        </w:r>
        <w:r>
          <w:rPr>
            <w:noProof/>
            <w:webHidden/>
          </w:rPr>
        </w:r>
        <w:r>
          <w:rPr>
            <w:noProof/>
            <w:webHidden/>
          </w:rPr>
          <w:fldChar w:fldCharType="separate"/>
        </w:r>
        <w:r>
          <w:rPr>
            <w:noProof/>
            <w:webHidden/>
          </w:rPr>
          <w:t>48</w:t>
        </w:r>
        <w:r>
          <w:rPr>
            <w:noProof/>
            <w:webHidden/>
          </w:rPr>
          <w:fldChar w:fldCharType="end"/>
        </w:r>
      </w:hyperlink>
    </w:p>
    <w:p w:rsidR="00EE290A" w:rsidRDefault="00EE290A">
      <w:pPr>
        <w:pStyle w:val="Spisilustracji"/>
        <w:tabs>
          <w:tab w:val="right" w:leader="dot" w:pos="9061"/>
        </w:tabs>
        <w:rPr>
          <w:noProof/>
        </w:rPr>
      </w:pPr>
      <w:hyperlink w:anchor="_Toc31361646" w:history="1">
        <w:r w:rsidRPr="00F65361">
          <w:rPr>
            <w:rStyle w:val="Hipercze"/>
            <w:noProof/>
          </w:rPr>
          <w:t>Rys. 4.45 Zwrot nr 74</w:t>
        </w:r>
        <w:r>
          <w:rPr>
            <w:noProof/>
            <w:webHidden/>
          </w:rPr>
          <w:tab/>
        </w:r>
        <w:r>
          <w:rPr>
            <w:noProof/>
            <w:webHidden/>
          </w:rPr>
          <w:fldChar w:fldCharType="begin"/>
        </w:r>
        <w:r>
          <w:rPr>
            <w:noProof/>
            <w:webHidden/>
          </w:rPr>
          <w:instrText xml:space="preserve"> PAGEREF _Toc31361646 \h </w:instrText>
        </w:r>
        <w:r>
          <w:rPr>
            <w:noProof/>
            <w:webHidden/>
          </w:rPr>
        </w:r>
        <w:r>
          <w:rPr>
            <w:noProof/>
            <w:webHidden/>
          </w:rPr>
          <w:fldChar w:fldCharType="separate"/>
        </w:r>
        <w:r>
          <w:rPr>
            <w:noProof/>
            <w:webHidden/>
          </w:rPr>
          <w:t>48</w:t>
        </w:r>
        <w:r>
          <w:rPr>
            <w:noProof/>
            <w:webHidden/>
          </w:rPr>
          <w:fldChar w:fldCharType="end"/>
        </w:r>
      </w:hyperlink>
    </w:p>
    <w:p w:rsidR="00EE290A" w:rsidRDefault="00EE290A">
      <w:pPr>
        <w:pStyle w:val="Spisilustracji"/>
        <w:tabs>
          <w:tab w:val="right" w:leader="dot" w:pos="9061"/>
        </w:tabs>
        <w:rPr>
          <w:noProof/>
        </w:rPr>
      </w:pPr>
      <w:hyperlink w:anchor="_Toc31361647" w:history="1">
        <w:r w:rsidRPr="00F65361">
          <w:rPr>
            <w:rStyle w:val="Hipercze"/>
            <w:noProof/>
          </w:rPr>
          <w:t>Rys. 4.46 Historia zwrotów</w:t>
        </w:r>
        <w:r>
          <w:rPr>
            <w:noProof/>
            <w:webHidden/>
          </w:rPr>
          <w:tab/>
        </w:r>
        <w:r>
          <w:rPr>
            <w:noProof/>
            <w:webHidden/>
          </w:rPr>
          <w:fldChar w:fldCharType="begin"/>
        </w:r>
        <w:r>
          <w:rPr>
            <w:noProof/>
            <w:webHidden/>
          </w:rPr>
          <w:instrText xml:space="preserve"> PAGEREF _Toc31361647 \h </w:instrText>
        </w:r>
        <w:r>
          <w:rPr>
            <w:noProof/>
            <w:webHidden/>
          </w:rPr>
        </w:r>
        <w:r>
          <w:rPr>
            <w:noProof/>
            <w:webHidden/>
          </w:rPr>
          <w:fldChar w:fldCharType="separate"/>
        </w:r>
        <w:r>
          <w:rPr>
            <w:noProof/>
            <w:webHidden/>
          </w:rPr>
          <w:t>49</w:t>
        </w:r>
        <w:r>
          <w:rPr>
            <w:noProof/>
            <w:webHidden/>
          </w:rPr>
          <w:fldChar w:fldCharType="end"/>
        </w:r>
      </w:hyperlink>
    </w:p>
    <w:p w:rsidR="00EE290A" w:rsidRDefault="00EE290A">
      <w:pPr>
        <w:pStyle w:val="Spisilustracji"/>
        <w:tabs>
          <w:tab w:val="right" w:leader="dot" w:pos="9061"/>
        </w:tabs>
        <w:rPr>
          <w:noProof/>
        </w:rPr>
      </w:pPr>
      <w:hyperlink w:anchor="_Toc31361648" w:history="1">
        <w:r w:rsidRPr="00F65361">
          <w:rPr>
            <w:rStyle w:val="Hipercze"/>
            <w:noProof/>
          </w:rPr>
          <w:t>Rys. 4.47 Lista produktów z kategorii komputery</w:t>
        </w:r>
        <w:r>
          <w:rPr>
            <w:noProof/>
            <w:webHidden/>
          </w:rPr>
          <w:tab/>
        </w:r>
        <w:r>
          <w:rPr>
            <w:noProof/>
            <w:webHidden/>
          </w:rPr>
          <w:fldChar w:fldCharType="begin"/>
        </w:r>
        <w:r>
          <w:rPr>
            <w:noProof/>
            <w:webHidden/>
          </w:rPr>
          <w:instrText xml:space="preserve"> PAGEREF _Toc31361648 \h </w:instrText>
        </w:r>
        <w:r>
          <w:rPr>
            <w:noProof/>
            <w:webHidden/>
          </w:rPr>
        </w:r>
        <w:r>
          <w:rPr>
            <w:noProof/>
            <w:webHidden/>
          </w:rPr>
          <w:fldChar w:fldCharType="separate"/>
        </w:r>
        <w:r>
          <w:rPr>
            <w:noProof/>
            <w:webHidden/>
          </w:rPr>
          <w:t>49</w:t>
        </w:r>
        <w:r>
          <w:rPr>
            <w:noProof/>
            <w:webHidden/>
          </w:rPr>
          <w:fldChar w:fldCharType="end"/>
        </w:r>
      </w:hyperlink>
    </w:p>
    <w:p w:rsidR="00EE290A" w:rsidRDefault="00EE290A">
      <w:pPr>
        <w:pStyle w:val="Spisilustracji"/>
        <w:tabs>
          <w:tab w:val="right" w:leader="dot" w:pos="9061"/>
        </w:tabs>
        <w:rPr>
          <w:noProof/>
        </w:rPr>
      </w:pPr>
      <w:hyperlink w:anchor="_Toc31361649" w:history="1">
        <w:r w:rsidRPr="00F65361">
          <w:rPr>
            <w:rStyle w:val="Hipercze"/>
            <w:noProof/>
          </w:rPr>
          <w:t>Rys. 4.48 Pusty formularz nowego produktu</w:t>
        </w:r>
        <w:r>
          <w:rPr>
            <w:noProof/>
            <w:webHidden/>
          </w:rPr>
          <w:tab/>
        </w:r>
        <w:r>
          <w:rPr>
            <w:noProof/>
            <w:webHidden/>
          </w:rPr>
          <w:fldChar w:fldCharType="begin"/>
        </w:r>
        <w:r>
          <w:rPr>
            <w:noProof/>
            <w:webHidden/>
          </w:rPr>
          <w:instrText xml:space="preserve"> PAGEREF _Toc31361649 \h </w:instrText>
        </w:r>
        <w:r>
          <w:rPr>
            <w:noProof/>
            <w:webHidden/>
          </w:rPr>
        </w:r>
        <w:r>
          <w:rPr>
            <w:noProof/>
            <w:webHidden/>
          </w:rPr>
          <w:fldChar w:fldCharType="separate"/>
        </w:r>
        <w:r>
          <w:rPr>
            <w:noProof/>
            <w:webHidden/>
          </w:rPr>
          <w:t>50</w:t>
        </w:r>
        <w:r>
          <w:rPr>
            <w:noProof/>
            <w:webHidden/>
          </w:rPr>
          <w:fldChar w:fldCharType="end"/>
        </w:r>
      </w:hyperlink>
    </w:p>
    <w:p w:rsidR="00EE290A" w:rsidRDefault="00EE290A">
      <w:pPr>
        <w:pStyle w:val="Spisilustracji"/>
        <w:tabs>
          <w:tab w:val="right" w:leader="dot" w:pos="9061"/>
        </w:tabs>
        <w:rPr>
          <w:noProof/>
        </w:rPr>
      </w:pPr>
      <w:hyperlink w:anchor="_Toc31361650" w:history="1">
        <w:r w:rsidRPr="00F65361">
          <w:rPr>
            <w:rStyle w:val="Hipercze"/>
            <w:noProof/>
          </w:rPr>
          <w:t>Rys. 4.49 Cechy produktu z kategorii laptopy</w:t>
        </w:r>
        <w:r>
          <w:rPr>
            <w:noProof/>
            <w:webHidden/>
          </w:rPr>
          <w:tab/>
        </w:r>
        <w:r>
          <w:rPr>
            <w:noProof/>
            <w:webHidden/>
          </w:rPr>
          <w:fldChar w:fldCharType="begin"/>
        </w:r>
        <w:r>
          <w:rPr>
            <w:noProof/>
            <w:webHidden/>
          </w:rPr>
          <w:instrText xml:space="preserve"> PAGEREF _Toc31361650 \h </w:instrText>
        </w:r>
        <w:r>
          <w:rPr>
            <w:noProof/>
            <w:webHidden/>
          </w:rPr>
        </w:r>
        <w:r>
          <w:rPr>
            <w:noProof/>
            <w:webHidden/>
          </w:rPr>
          <w:fldChar w:fldCharType="separate"/>
        </w:r>
        <w:r>
          <w:rPr>
            <w:noProof/>
            <w:webHidden/>
          </w:rPr>
          <w:t>51</w:t>
        </w:r>
        <w:r>
          <w:rPr>
            <w:noProof/>
            <w:webHidden/>
          </w:rPr>
          <w:fldChar w:fldCharType="end"/>
        </w:r>
      </w:hyperlink>
    </w:p>
    <w:p w:rsidR="00EE290A" w:rsidRDefault="00EE290A">
      <w:pPr>
        <w:pStyle w:val="Spisilustracji"/>
        <w:tabs>
          <w:tab w:val="right" w:leader="dot" w:pos="9061"/>
        </w:tabs>
        <w:rPr>
          <w:noProof/>
        </w:rPr>
      </w:pPr>
      <w:hyperlink w:anchor="_Toc31361651" w:history="1">
        <w:r w:rsidRPr="00F65361">
          <w:rPr>
            <w:rStyle w:val="Hipercze"/>
            <w:noProof/>
          </w:rPr>
          <w:t>Rys. 4.50 Edycja produktu na podstawie komputera Dell Vostro 3470 i5-8400/8GB</w:t>
        </w:r>
        <w:r>
          <w:rPr>
            <w:noProof/>
            <w:webHidden/>
          </w:rPr>
          <w:tab/>
        </w:r>
        <w:r>
          <w:rPr>
            <w:noProof/>
            <w:webHidden/>
          </w:rPr>
          <w:fldChar w:fldCharType="begin"/>
        </w:r>
        <w:r>
          <w:rPr>
            <w:noProof/>
            <w:webHidden/>
          </w:rPr>
          <w:instrText xml:space="preserve"> PAGEREF _Toc31361651 \h </w:instrText>
        </w:r>
        <w:r>
          <w:rPr>
            <w:noProof/>
            <w:webHidden/>
          </w:rPr>
        </w:r>
        <w:r>
          <w:rPr>
            <w:noProof/>
            <w:webHidden/>
          </w:rPr>
          <w:fldChar w:fldCharType="separate"/>
        </w:r>
        <w:r>
          <w:rPr>
            <w:noProof/>
            <w:webHidden/>
          </w:rPr>
          <w:t>52</w:t>
        </w:r>
        <w:r>
          <w:rPr>
            <w:noProof/>
            <w:webHidden/>
          </w:rPr>
          <w:fldChar w:fldCharType="end"/>
        </w:r>
      </w:hyperlink>
    </w:p>
    <w:p w:rsidR="00EE290A" w:rsidRDefault="00EE290A">
      <w:pPr>
        <w:pStyle w:val="Spisilustracji"/>
        <w:tabs>
          <w:tab w:val="right" w:leader="dot" w:pos="9061"/>
        </w:tabs>
        <w:rPr>
          <w:noProof/>
        </w:rPr>
      </w:pPr>
      <w:hyperlink w:anchor="_Toc31361652" w:history="1">
        <w:r w:rsidRPr="00F65361">
          <w:rPr>
            <w:rStyle w:val="Hipercze"/>
            <w:noProof/>
          </w:rPr>
          <w:t>Rys. 4.51 Lista dostaw</w:t>
        </w:r>
        <w:r>
          <w:rPr>
            <w:noProof/>
            <w:webHidden/>
          </w:rPr>
          <w:tab/>
        </w:r>
        <w:r>
          <w:rPr>
            <w:noProof/>
            <w:webHidden/>
          </w:rPr>
          <w:fldChar w:fldCharType="begin"/>
        </w:r>
        <w:r>
          <w:rPr>
            <w:noProof/>
            <w:webHidden/>
          </w:rPr>
          <w:instrText xml:space="preserve"> PAGEREF _Toc31361652 \h </w:instrText>
        </w:r>
        <w:r>
          <w:rPr>
            <w:noProof/>
            <w:webHidden/>
          </w:rPr>
        </w:r>
        <w:r>
          <w:rPr>
            <w:noProof/>
            <w:webHidden/>
          </w:rPr>
          <w:fldChar w:fldCharType="separate"/>
        </w:r>
        <w:r>
          <w:rPr>
            <w:noProof/>
            <w:webHidden/>
          </w:rPr>
          <w:t>52</w:t>
        </w:r>
        <w:r>
          <w:rPr>
            <w:noProof/>
            <w:webHidden/>
          </w:rPr>
          <w:fldChar w:fldCharType="end"/>
        </w:r>
      </w:hyperlink>
    </w:p>
    <w:p w:rsidR="00EE290A" w:rsidRDefault="00EE290A">
      <w:pPr>
        <w:pStyle w:val="Spisilustracji"/>
        <w:tabs>
          <w:tab w:val="right" w:leader="dot" w:pos="9061"/>
        </w:tabs>
        <w:rPr>
          <w:noProof/>
        </w:rPr>
      </w:pPr>
      <w:hyperlink w:anchor="_Toc31361653" w:history="1">
        <w:r w:rsidRPr="00F65361">
          <w:rPr>
            <w:rStyle w:val="Hipercze"/>
            <w:noProof/>
          </w:rPr>
          <w:t>Rys. 4.52 Tworzenie nowej dostawy</w:t>
        </w:r>
        <w:r>
          <w:rPr>
            <w:noProof/>
            <w:webHidden/>
          </w:rPr>
          <w:tab/>
        </w:r>
        <w:r>
          <w:rPr>
            <w:noProof/>
            <w:webHidden/>
          </w:rPr>
          <w:fldChar w:fldCharType="begin"/>
        </w:r>
        <w:r>
          <w:rPr>
            <w:noProof/>
            <w:webHidden/>
          </w:rPr>
          <w:instrText xml:space="preserve"> PAGEREF _Toc31361653 \h </w:instrText>
        </w:r>
        <w:r>
          <w:rPr>
            <w:noProof/>
            <w:webHidden/>
          </w:rPr>
        </w:r>
        <w:r>
          <w:rPr>
            <w:noProof/>
            <w:webHidden/>
          </w:rPr>
          <w:fldChar w:fldCharType="separate"/>
        </w:r>
        <w:r>
          <w:rPr>
            <w:noProof/>
            <w:webHidden/>
          </w:rPr>
          <w:t>53</w:t>
        </w:r>
        <w:r>
          <w:rPr>
            <w:noProof/>
            <w:webHidden/>
          </w:rPr>
          <w:fldChar w:fldCharType="end"/>
        </w:r>
      </w:hyperlink>
    </w:p>
    <w:p w:rsidR="00EE290A" w:rsidRDefault="00EE290A">
      <w:pPr>
        <w:pStyle w:val="Spisilustracji"/>
        <w:tabs>
          <w:tab w:val="right" w:leader="dot" w:pos="9061"/>
        </w:tabs>
        <w:rPr>
          <w:noProof/>
        </w:rPr>
      </w:pPr>
      <w:hyperlink w:anchor="_Toc31361654" w:history="1">
        <w:r w:rsidRPr="00F65361">
          <w:rPr>
            <w:rStyle w:val="Hipercze"/>
            <w:noProof/>
          </w:rPr>
          <w:t>Rys. 4.53 Wybrano dostawcę</w:t>
        </w:r>
        <w:r>
          <w:rPr>
            <w:noProof/>
            <w:webHidden/>
          </w:rPr>
          <w:tab/>
        </w:r>
        <w:r>
          <w:rPr>
            <w:noProof/>
            <w:webHidden/>
          </w:rPr>
          <w:fldChar w:fldCharType="begin"/>
        </w:r>
        <w:r>
          <w:rPr>
            <w:noProof/>
            <w:webHidden/>
          </w:rPr>
          <w:instrText xml:space="preserve"> PAGEREF _Toc31361654 \h </w:instrText>
        </w:r>
        <w:r>
          <w:rPr>
            <w:noProof/>
            <w:webHidden/>
          </w:rPr>
        </w:r>
        <w:r>
          <w:rPr>
            <w:noProof/>
            <w:webHidden/>
          </w:rPr>
          <w:fldChar w:fldCharType="separate"/>
        </w:r>
        <w:r>
          <w:rPr>
            <w:noProof/>
            <w:webHidden/>
          </w:rPr>
          <w:t>53</w:t>
        </w:r>
        <w:r>
          <w:rPr>
            <w:noProof/>
            <w:webHidden/>
          </w:rPr>
          <w:fldChar w:fldCharType="end"/>
        </w:r>
      </w:hyperlink>
    </w:p>
    <w:p w:rsidR="00EE290A" w:rsidRDefault="00EE290A">
      <w:pPr>
        <w:pStyle w:val="Spisilustracji"/>
        <w:tabs>
          <w:tab w:val="right" w:leader="dot" w:pos="9061"/>
        </w:tabs>
        <w:rPr>
          <w:noProof/>
        </w:rPr>
      </w:pPr>
      <w:hyperlink w:anchor="_Toc31361655" w:history="1">
        <w:r w:rsidRPr="00F65361">
          <w:rPr>
            <w:rStyle w:val="Hipercze"/>
            <w:noProof/>
          </w:rPr>
          <w:t>Rys. 4.54 Dostarczona dostawa</w:t>
        </w:r>
        <w:r>
          <w:rPr>
            <w:noProof/>
            <w:webHidden/>
          </w:rPr>
          <w:tab/>
        </w:r>
        <w:r>
          <w:rPr>
            <w:noProof/>
            <w:webHidden/>
          </w:rPr>
          <w:fldChar w:fldCharType="begin"/>
        </w:r>
        <w:r>
          <w:rPr>
            <w:noProof/>
            <w:webHidden/>
          </w:rPr>
          <w:instrText xml:space="preserve"> PAGEREF _Toc31361655 \h </w:instrText>
        </w:r>
        <w:r>
          <w:rPr>
            <w:noProof/>
            <w:webHidden/>
          </w:rPr>
        </w:r>
        <w:r>
          <w:rPr>
            <w:noProof/>
            <w:webHidden/>
          </w:rPr>
          <w:fldChar w:fldCharType="separate"/>
        </w:r>
        <w:r>
          <w:rPr>
            <w:noProof/>
            <w:webHidden/>
          </w:rPr>
          <w:t>54</w:t>
        </w:r>
        <w:r>
          <w:rPr>
            <w:noProof/>
            <w:webHidden/>
          </w:rPr>
          <w:fldChar w:fldCharType="end"/>
        </w:r>
      </w:hyperlink>
    </w:p>
    <w:p w:rsidR="00EE290A" w:rsidRDefault="00EE290A">
      <w:pPr>
        <w:pStyle w:val="Spisilustracji"/>
        <w:tabs>
          <w:tab w:val="right" w:leader="dot" w:pos="9061"/>
        </w:tabs>
        <w:rPr>
          <w:noProof/>
        </w:rPr>
      </w:pPr>
      <w:hyperlink w:anchor="_Toc31361656" w:history="1">
        <w:r w:rsidRPr="00F65361">
          <w:rPr>
            <w:rStyle w:val="Hipercze"/>
            <w:noProof/>
          </w:rPr>
          <w:t>Rys. 4.55 Lista dostawców</w:t>
        </w:r>
        <w:r>
          <w:rPr>
            <w:noProof/>
            <w:webHidden/>
          </w:rPr>
          <w:tab/>
        </w:r>
        <w:r>
          <w:rPr>
            <w:noProof/>
            <w:webHidden/>
          </w:rPr>
          <w:fldChar w:fldCharType="begin"/>
        </w:r>
        <w:r>
          <w:rPr>
            <w:noProof/>
            <w:webHidden/>
          </w:rPr>
          <w:instrText xml:space="preserve"> PAGEREF _Toc31361656 \h </w:instrText>
        </w:r>
        <w:r>
          <w:rPr>
            <w:noProof/>
            <w:webHidden/>
          </w:rPr>
        </w:r>
        <w:r>
          <w:rPr>
            <w:noProof/>
            <w:webHidden/>
          </w:rPr>
          <w:fldChar w:fldCharType="separate"/>
        </w:r>
        <w:r>
          <w:rPr>
            <w:noProof/>
            <w:webHidden/>
          </w:rPr>
          <w:t>54</w:t>
        </w:r>
        <w:r>
          <w:rPr>
            <w:noProof/>
            <w:webHidden/>
          </w:rPr>
          <w:fldChar w:fldCharType="end"/>
        </w:r>
      </w:hyperlink>
    </w:p>
    <w:p w:rsidR="00EE290A" w:rsidRDefault="00EE290A">
      <w:pPr>
        <w:pStyle w:val="Spisilustracji"/>
        <w:tabs>
          <w:tab w:val="right" w:leader="dot" w:pos="9061"/>
        </w:tabs>
        <w:rPr>
          <w:noProof/>
        </w:rPr>
      </w:pPr>
      <w:hyperlink w:anchor="_Toc31361657" w:history="1">
        <w:r w:rsidRPr="00F65361">
          <w:rPr>
            <w:rStyle w:val="Hipercze"/>
            <w:noProof/>
          </w:rPr>
          <w:t>Rys. 4.56 Formularz dodawania dostawcy</w:t>
        </w:r>
        <w:r>
          <w:rPr>
            <w:noProof/>
            <w:webHidden/>
          </w:rPr>
          <w:tab/>
        </w:r>
        <w:r>
          <w:rPr>
            <w:noProof/>
            <w:webHidden/>
          </w:rPr>
          <w:fldChar w:fldCharType="begin"/>
        </w:r>
        <w:r>
          <w:rPr>
            <w:noProof/>
            <w:webHidden/>
          </w:rPr>
          <w:instrText xml:space="preserve"> PAGEREF _Toc31361657 \h </w:instrText>
        </w:r>
        <w:r>
          <w:rPr>
            <w:noProof/>
            <w:webHidden/>
          </w:rPr>
        </w:r>
        <w:r>
          <w:rPr>
            <w:noProof/>
            <w:webHidden/>
          </w:rPr>
          <w:fldChar w:fldCharType="separate"/>
        </w:r>
        <w:r>
          <w:rPr>
            <w:noProof/>
            <w:webHidden/>
          </w:rPr>
          <w:t>55</w:t>
        </w:r>
        <w:r>
          <w:rPr>
            <w:noProof/>
            <w:webHidden/>
          </w:rPr>
          <w:fldChar w:fldCharType="end"/>
        </w:r>
      </w:hyperlink>
    </w:p>
    <w:p w:rsidR="00EE290A" w:rsidRDefault="00EE290A">
      <w:pPr>
        <w:pStyle w:val="Spisilustracji"/>
        <w:tabs>
          <w:tab w:val="right" w:leader="dot" w:pos="9061"/>
        </w:tabs>
        <w:rPr>
          <w:noProof/>
        </w:rPr>
      </w:pPr>
      <w:hyperlink w:anchor="_Toc31361658" w:history="1">
        <w:r w:rsidRPr="00F65361">
          <w:rPr>
            <w:rStyle w:val="Hipercze"/>
            <w:noProof/>
          </w:rPr>
          <w:t>Rys. 4.57 Lista zgłoszeń</w:t>
        </w:r>
        <w:r>
          <w:rPr>
            <w:noProof/>
            <w:webHidden/>
          </w:rPr>
          <w:tab/>
        </w:r>
        <w:r>
          <w:rPr>
            <w:noProof/>
            <w:webHidden/>
          </w:rPr>
          <w:fldChar w:fldCharType="begin"/>
        </w:r>
        <w:r>
          <w:rPr>
            <w:noProof/>
            <w:webHidden/>
          </w:rPr>
          <w:instrText xml:space="preserve"> PAGEREF _Toc31361658 \h </w:instrText>
        </w:r>
        <w:r>
          <w:rPr>
            <w:noProof/>
            <w:webHidden/>
          </w:rPr>
        </w:r>
        <w:r>
          <w:rPr>
            <w:noProof/>
            <w:webHidden/>
          </w:rPr>
          <w:fldChar w:fldCharType="separate"/>
        </w:r>
        <w:r>
          <w:rPr>
            <w:noProof/>
            <w:webHidden/>
          </w:rPr>
          <w:t>55</w:t>
        </w:r>
        <w:r>
          <w:rPr>
            <w:noProof/>
            <w:webHidden/>
          </w:rPr>
          <w:fldChar w:fldCharType="end"/>
        </w:r>
      </w:hyperlink>
    </w:p>
    <w:p w:rsidR="00EE290A" w:rsidRDefault="00EE290A">
      <w:pPr>
        <w:pStyle w:val="Spisilustracji"/>
        <w:tabs>
          <w:tab w:val="right" w:leader="dot" w:pos="9061"/>
        </w:tabs>
        <w:rPr>
          <w:noProof/>
        </w:rPr>
      </w:pPr>
      <w:hyperlink w:anchor="_Toc31361659" w:history="1">
        <w:r w:rsidRPr="00F65361">
          <w:rPr>
            <w:rStyle w:val="Hipercze"/>
            <w:noProof/>
          </w:rPr>
          <w:t>Rys. 4.58 Potwierdzenie blokady tematu</w:t>
        </w:r>
        <w:r>
          <w:rPr>
            <w:noProof/>
            <w:webHidden/>
          </w:rPr>
          <w:tab/>
        </w:r>
        <w:r>
          <w:rPr>
            <w:noProof/>
            <w:webHidden/>
          </w:rPr>
          <w:fldChar w:fldCharType="begin"/>
        </w:r>
        <w:r>
          <w:rPr>
            <w:noProof/>
            <w:webHidden/>
          </w:rPr>
          <w:instrText xml:space="preserve"> PAGEREF _Toc31361659 \h </w:instrText>
        </w:r>
        <w:r>
          <w:rPr>
            <w:noProof/>
            <w:webHidden/>
          </w:rPr>
        </w:r>
        <w:r>
          <w:rPr>
            <w:noProof/>
            <w:webHidden/>
          </w:rPr>
          <w:fldChar w:fldCharType="separate"/>
        </w:r>
        <w:r>
          <w:rPr>
            <w:noProof/>
            <w:webHidden/>
          </w:rPr>
          <w:t>56</w:t>
        </w:r>
        <w:r>
          <w:rPr>
            <w:noProof/>
            <w:webHidden/>
          </w:rPr>
          <w:fldChar w:fldCharType="end"/>
        </w:r>
      </w:hyperlink>
    </w:p>
    <w:p w:rsidR="00EE290A" w:rsidRDefault="00EE290A">
      <w:pPr>
        <w:pStyle w:val="Spisilustracji"/>
        <w:tabs>
          <w:tab w:val="right" w:leader="dot" w:pos="9061"/>
        </w:tabs>
        <w:rPr>
          <w:noProof/>
        </w:rPr>
      </w:pPr>
      <w:hyperlink w:anchor="_Toc31361660" w:history="1">
        <w:r w:rsidRPr="00F65361">
          <w:rPr>
            <w:rStyle w:val="Hipercze"/>
            <w:noProof/>
          </w:rPr>
          <w:t>Rys. 4.59 Konwersacja</w:t>
        </w:r>
        <w:r>
          <w:rPr>
            <w:noProof/>
            <w:webHidden/>
          </w:rPr>
          <w:tab/>
        </w:r>
        <w:r>
          <w:rPr>
            <w:noProof/>
            <w:webHidden/>
          </w:rPr>
          <w:fldChar w:fldCharType="begin"/>
        </w:r>
        <w:r>
          <w:rPr>
            <w:noProof/>
            <w:webHidden/>
          </w:rPr>
          <w:instrText xml:space="preserve"> PAGEREF _Toc31361660 \h </w:instrText>
        </w:r>
        <w:r>
          <w:rPr>
            <w:noProof/>
            <w:webHidden/>
          </w:rPr>
        </w:r>
        <w:r>
          <w:rPr>
            <w:noProof/>
            <w:webHidden/>
          </w:rPr>
          <w:fldChar w:fldCharType="separate"/>
        </w:r>
        <w:r>
          <w:rPr>
            <w:noProof/>
            <w:webHidden/>
          </w:rPr>
          <w:t>56</w:t>
        </w:r>
        <w:r>
          <w:rPr>
            <w:noProof/>
            <w:webHidden/>
          </w:rPr>
          <w:fldChar w:fldCharType="end"/>
        </w:r>
      </w:hyperlink>
    </w:p>
    <w:p w:rsidR="00EE290A" w:rsidRDefault="00EE290A">
      <w:pPr>
        <w:pStyle w:val="Spisilustracji"/>
        <w:tabs>
          <w:tab w:val="right" w:leader="dot" w:pos="9061"/>
        </w:tabs>
        <w:rPr>
          <w:noProof/>
        </w:rPr>
      </w:pPr>
      <w:hyperlink w:anchor="_Toc31361661" w:history="1">
        <w:r w:rsidRPr="00F65361">
          <w:rPr>
            <w:rStyle w:val="Hipercze"/>
            <w:noProof/>
          </w:rPr>
          <w:t>Rys. 4.60 Panel płatności</w:t>
        </w:r>
        <w:r>
          <w:rPr>
            <w:noProof/>
            <w:webHidden/>
          </w:rPr>
          <w:tab/>
        </w:r>
        <w:r>
          <w:rPr>
            <w:noProof/>
            <w:webHidden/>
          </w:rPr>
          <w:fldChar w:fldCharType="begin"/>
        </w:r>
        <w:r>
          <w:rPr>
            <w:noProof/>
            <w:webHidden/>
          </w:rPr>
          <w:instrText xml:space="preserve"> PAGEREF _Toc31361661 \h </w:instrText>
        </w:r>
        <w:r>
          <w:rPr>
            <w:noProof/>
            <w:webHidden/>
          </w:rPr>
        </w:r>
        <w:r>
          <w:rPr>
            <w:noProof/>
            <w:webHidden/>
          </w:rPr>
          <w:fldChar w:fldCharType="separate"/>
        </w:r>
        <w:r>
          <w:rPr>
            <w:noProof/>
            <w:webHidden/>
          </w:rPr>
          <w:t>57</w:t>
        </w:r>
        <w:r>
          <w:rPr>
            <w:noProof/>
            <w:webHidden/>
          </w:rPr>
          <w:fldChar w:fldCharType="end"/>
        </w:r>
      </w:hyperlink>
    </w:p>
    <w:p w:rsidR="00EE290A" w:rsidRDefault="00EE290A">
      <w:pPr>
        <w:pStyle w:val="Spisilustracji"/>
        <w:tabs>
          <w:tab w:val="right" w:leader="dot" w:pos="9061"/>
        </w:tabs>
        <w:rPr>
          <w:noProof/>
        </w:rPr>
      </w:pPr>
      <w:hyperlink w:anchor="_Toc31361662" w:history="1">
        <w:r w:rsidRPr="00F65361">
          <w:rPr>
            <w:rStyle w:val="Hipercze"/>
            <w:noProof/>
          </w:rPr>
          <w:t>Rys. 4.61 Lista rabatów</w:t>
        </w:r>
        <w:r>
          <w:rPr>
            <w:noProof/>
            <w:webHidden/>
          </w:rPr>
          <w:tab/>
        </w:r>
        <w:r>
          <w:rPr>
            <w:noProof/>
            <w:webHidden/>
          </w:rPr>
          <w:fldChar w:fldCharType="begin"/>
        </w:r>
        <w:r>
          <w:rPr>
            <w:noProof/>
            <w:webHidden/>
          </w:rPr>
          <w:instrText xml:space="preserve"> PAGEREF _Toc31361662 \h </w:instrText>
        </w:r>
        <w:r>
          <w:rPr>
            <w:noProof/>
            <w:webHidden/>
          </w:rPr>
        </w:r>
        <w:r>
          <w:rPr>
            <w:noProof/>
            <w:webHidden/>
          </w:rPr>
          <w:fldChar w:fldCharType="separate"/>
        </w:r>
        <w:r>
          <w:rPr>
            <w:noProof/>
            <w:webHidden/>
          </w:rPr>
          <w:t>57</w:t>
        </w:r>
        <w:r>
          <w:rPr>
            <w:noProof/>
            <w:webHidden/>
          </w:rPr>
          <w:fldChar w:fldCharType="end"/>
        </w:r>
      </w:hyperlink>
    </w:p>
    <w:p w:rsidR="00EE290A" w:rsidRDefault="00EE290A">
      <w:pPr>
        <w:pStyle w:val="Spisilustracji"/>
        <w:tabs>
          <w:tab w:val="right" w:leader="dot" w:pos="9061"/>
        </w:tabs>
        <w:rPr>
          <w:noProof/>
        </w:rPr>
      </w:pPr>
      <w:hyperlink w:anchor="_Toc31361663" w:history="1">
        <w:r w:rsidRPr="00F65361">
          <w:rPr>
            <w:rStyle w:val="Hipercze"/>
            <w:noProof/>
          </w:rPr>
          <w:t>Rys. 4.62 Formularz nowego kodu rabatowego</w:t>
        </w:r>
        <w:r>
          <w:rPr>
            <w:noProof/>
            <w:webHidden/>
          </w:rPr>
          <w:tab/>
        </w:r>
        <w:r>
          <w:rPr>
            <w:noProof/>
            <w:webHidden/>
          </w:rPr>
          <w:fldChar w:fldCharType="begin"/>
        </w:r>
        <w:r>
          <w:rPr>
            <w:noProof/>
            <w:webHidden/>
          </w:rPr>
          <w:instrText xml:space="preserve"> PAGEREF _Toc31361663 \h </w:instrText>
        </w:r>
        <w:r>
          <w:rPr>
            <w:noProof/>
            <w:webHidden/>
          </w:rPr>
        </w:r>
        <w:r>
          <w:rPr>
            <w:noProof/>
            <w:webHidden/>
          </w:rPr>
          <w:fldChar w:fldCharType="separate"/>
        </w:r>
        <w:r>
          <w:rPr>
            <w:noProof/>
            <w:webHidden/>
          </w:rPr>
          <w:t>57</w:t>
        </w:r>
        <w:r>
          <w:rPr>
            <w:noProof/>
            <w:webHidden/>
          </w:rPr>
          <w:fldChar w:fldCharType="end"/>
        </w:r>
      </w:hyperlink>
    </w:p>
    <w:p w:rsidR="00EE290A" w:rsidRDefault="00EE290A">
      <w:pPr>
        <w:pStyle w:val="Spisilustracji"/>
        <w:tabs>
          <w:tab w:val="right" w:leader="dot" w:pos="9061"/>
        </w:tabs>
        <w:rPr>
          <w:noProof/>
        </w:rPr>
      </w:pPr>
      <w:hyperlink w:anchor="_Toc31361664" w:history="1">
        <w:r w:rsidRPr="00F65361">
          <w:rPr>
            <w:rStyle w:val="Hipercze"/>
            <w:noProof/>
          </w:rPr>
          <w:t>Rys. 4.63 Lista klientów</w:t>
        </w:r>
        <w:r>
          <w:rPr>
            <w:noProof/>
            <w:webHidden/>
          </w:rPr>
          <w:tab/>
        </w:r>
        <w:r>
          <w:rPr>
            <w:noProof/>
            <w:webHidden/>
          </w:rPr>
          <w:fldChar w:fldCharType="begin"/>
        </w:r>
        <w:r>
          <w:rPr>
            <w:noProof/>
            <w:webHidden/>
          </w:rPr>
          <w:instrText xml:space="preserve"> PAGEREF _Toc31361664 \h </w:instrText>
        </w:r>
        <w:r>
          <w:rPr>
            <w:noProof/>
            <w:webHidden/>
          </w:rPr>
        </w:r>
        <w:r>
          <w:rPr>
            <w:noProof/>
            <w:webHidden/>
          </w:rPr>
          <w:fldChar w:fldCharType="separate"/>
        </w:r>
        <w:r>
          <w:rPr>
            <w:noProof/>
            <w:webHidden/>
          </w:rPr>
          <w:t>58</w:t>
        </w:r>
        <w:r>
          <w:rPr>
            <w:noProof/>
            <w:webHidden/>
          </w:rPr>
          <w:fldChar w:fldCharType="end"/>
        </w:r>
      </w:hyperlink>
    </w:p>
    <w:p w:rsidR="00EE290A" w:rsidRDefault="00EE290A">
      <w:pPr>
        <w:pStyle w:val="Spisilustracji"/>
        <w:tabs>
          <w:tab w:val="right" w:leader="dot" w:pos="9061"/>
        </w:tabs>
        <w:rPr>
          <w:noProof/>
        </w:rPr>
      </w:pPr>
      <w:hyperlink w:anchor="_Toc31361665" w:history="1">
        <w:r w:rsidRPr="00F65361">
          <w:rPr>
            <w:rStyle w:val="Hipercze"/>
            <w:noProof/>
          </w:rPr>
          <w:t>Rys. 4.64 Profil klienta</w:t>
        </w:r>
        <w:r>
          <w:rPr>
            <w:noProof/>
            <w:webHidden/>
          </w:rPr>
          <w:tab/>
        </w:r>
        <w:r>
          <w:rPr>
            <w:noProof/>
            <w:webHidden/>
          </w:rPr>
          <w:fldChar w:fldCharType="begin"/>
        </w:r>
        <w:r>
          <w:rPr>
            <w:noProof/>
            <w:webHidden/>
          </w:rPr>
          <w:instrText xml:space="preserve"> PAGEREF _Toc31361665 \h </w:instrText>
        </w:r>
        <w:r>
          <w:rPr>
            <w:noProof/>
            <w:webHidden/>
          </w:rPr>
        </w:r>
        <w:r>
          <w:rPr>
            <w:noProof/>
            <w:webHidden/>
          </w:rPr>
          <w:fldChar w:fldCharType="separate"/>
        </w:r>
        <w:r>
          <w:rPr>
            <w:noProof/>
            <w:webHidden/>
          </w:rPr>
          <w:t>59</w:t>
        </w:r>
        <w:r>
          <w:rPr>
            <w:noProof/>
            <w:webHidden/>
          </w:rPr>
          <w:fldChar w:fldCharType="end"/>
        </w:r>
      </w:hyperlink>
    </w:p>
    <w:p w:rsidR="00EE290A" w:rsidRDefault="00EE290A">
      <w:pPr>
        <w:pStyle w:val="Spisilustracji"/>
        <w:tabs>
          <w:tab w:val="right" w:leader="dot" w:pos="9061"/>
        </w:tabs>
        <w:rPr>
          <w:noProof/>
        </w:rPr>
      </w:pPr>
      <w:hyperlink w:anchor="_Toc31361666" w:history="1">
        <w:r w:rsidRPr="00F65361">
          <w:rPr>
            <w:rStyle w:val="Hipercze"/>
            <w:noProof/>
          </w:rPr>
          <w:t>Rys. 4.65 Historia zamówień klienta nr 57</w:t>
        </w:r>
        <w:r>
          <w:rPr>
            <w:noProof/>
            <w:webHidden/>
          </w:rPr>
          <w:tab/>
        </w:r>
        <w:r>
          <w:rPr>
            <w:noProof/>
            <w:webHidden/>
          </w:rPr>
          <w:fldChar w:fldCharType="begin"/>
        </w:r>
        <w:r>
          <w:rPr>
            <w:noProof/>
            <w:webHidden/>
          </w:rPr>
          <w:instrText xml:space="preserve"> PAGEREF _Toc31361666 \h </w:instrText>
        </w:r>
        <w:r>
          <w:rPr>
            <w:noProof/>
            <w:webHidden/>
          </w:rPr>
        </w:r>
        <w:r>
          <w:rPr>
            <w:noProof/>
            <w:webHidden/>
          </w:rPr>
          <w:fldChar w:fldCharType="separate"/>
        </w:r>
        <w:r>
          <w:rPr>
            <w:noProof/>
            <w:webHidden/>
          </w:rPr>
          <w:t>59</w:t>
        </w:r>
        <w:r>
          <w:rPr>
            <w:noProof/>
            <w:webHidden/>
          </w:rPr>
          <w:fldChar w:fldCharType="end"/>
        </w:r>
      </w:hyperlink>
    </w:p>
    <w:p w:rsidR="00EE290A" w:rsidRDefault="00EE290A">
      <w:pPr>
        <w:pStyle w:val="Spisilustracji"/>
        <w:tabs>
          <w:tab w:val="right" w:leader="dot" w:pos="9061"/>
        </w:tabs>
        <w:rPr>
          <w:noProof/>
        </w:rPr>
      </w:pPr>
      <w:hyperlink w:anchor="_Toc31361667" w:history="1">
        <w:r w:rsidRPr="00F65361">
          <w:rPr>
            <w:rStyle w:val="Hipercze"/>
            <w:noProof/>
          </w:rPr>
          <w:t>Rys. 4.66 Lista pracowników</w:t>
        </w:r>
        <w:r>
          <w:rPr>
            <w:noProof/>
            <w:webHidden/>
          </w:rPr>
          <w:tab/>
        </w:r>
        <w:r>
          <w:rPr>
            <w:noProof/>
            <w:webHidden/>
          </w:rPr>
          <w:fldChar w:fldCharType="begin"/>
        </w:r>
        <w:r>
          <w:rPr>
            <w:noProof/>
            <w:webHidden/>
          </w:rPr>
          <w:instrText xml:space="preserve"> PAGEREF _Toc31361667 \h </w:instrText>
        </w:r>
        <w:r>
          <w:rPr>
            <w:noProof/>
            <w:webHidden/>
          </w:rPr>
        </w:r>
        <w:r>
          <w:rPr>
            <w:noProof/>
            <w:webHidden/>
          </w:rPr>
          <w:fldChar w:fldCharType="separate"/>
        </w:r>
        <w:r>
          <w:rPr>
            <w:noProof/>
            <w:webHidden/>
          </w:rPr>
          <w:t>60</w:t>
        </w:r>
        <w:r>
          <w:rPr>
            <w:noProof/>
            <w:webHidden/>
          </w:rPr>
          <w:fldChar w:fldCharType="end"/>
        </w:r>
      </w:hyperlink>
    </w:p>
    <w:p w:rsidR="00EE290A" w:rsidRDefault="00EE290A">
      <w:pPr>
        <w:pStyle w:val="Spisilustracji"/>
        <w:tabs>
          <w:tab w:val="right" w:leader="dot" w:pos="9061"/>
        </w:tabs>
        <w:rPr>
          <w:noProof/>
        </w:rPr>
      </w:pPr>
      <w:hyperlink w:anchor="_Toc31361668" w:history="1">
        <w:r w:rsidRPr="00F65361">
          <w:rPr>
            <w:rStyle w:val="Hipercze"/>
            <w:noProof/>
          </w:rPr>
          <w:t>Rys. 4.67 Formularz dodawania/edytowania konta pracownika</w:t>
        </w:r>
        <w:r>
          <w:rPr>
            <w:noProof/>
            <w:webHidden/>
          </w:rPr>
          <w:tab/>
        </w:r>
        <w:r>
          <w:rPr>
            <w:noProof/>
            <w:webHidden/>
          </w:rPr>
          <w:fldChar w:fldCharType="begin"/>
        </w:r>
        <w:r>
          <w:rPr>
            <w:noProof/>
            <w:webHidden/>
          </w:rPr>
          <w:instrText xml:space="preserve"> PAGEREF _Toc31361668 \h </w:instrText>
        </w:r>
        <w:r>
          <w:rPr>
            <w:noProof/>
            <w:webHidden/>
          </w:rPr>
        </w:r>
        <w:r>
          <w:rPr>
            <w:noProof/>
            <w:webHidden/>
          </w:rPr>
          <w:fldChar w:fldCharType="separate"/>
        </w:r>
        <w:r>
          <w:rPr>
            <w:noProof/>
            <w:webHidden/>
          </w:rPr>
          <w:t>60</w:t>
        </w:r>
        <w:r>
          <w:rPr>
            <w:noProof/>
            <w:webHidden/>
          </w:rPr>
          <w:fldChar w:fldCharType="end"/>
        </w:r>
      </w:hyperlink>
    </w:p>
    <w:p w:rsidR="00EE290A" w:rsidRDefault="00EE290A">
      <w:pPr>
        <w:pStyle w:val="Spisilustracji"/>
        <w:tabs>
          <w:tab w:val="right" w:leader="dot" w:pos="9061"/>
        </w:tabs>
        <w:rPr>
          <w:noProof/>
        </w:rPr>
      </w:pPr>
      <w:hyperlink w:anchor="_Toc31361669" w:history="1">
        <w:r w:rsidRPr="00F65361">
          <w:rPr>
            <w:rStyle w:val="Hipercze"/>
            <w:noProof/>
          </w:rPr>
          <w:t>Rys. 4.68 Wyszukiwarka</w:t>
        </w:r>
        <w:r>
          <w:rPr>
            <w:noProof/>
            <w:webHidden/>
          </w:rPr>
          <w:tab/>
        </w:r>
        <w:r>
          <w:rPr>
            <w:noProof/>
            <w:webHidden/>
          </w:rPr>
          <w:fldChar w:fldCharType="begin"/>
        </w:r>
        <w:r>
          <w:rPr>
            <w:noProof/>
            <w:webHidden/>
          </w:rPr>
          <w:instrText xml:space="preserve"> PAGEREF _Toc31361669 \h </w:instrText>
        </w:r>
        <w:r>
          <w:rPr>
            <w:noProof/>
            <w:webHidden/>
          </w:rPr>
        </w:r>
        <w:r>
          <w:rPr>
            <w:noProof/>
            <w:webHidden/>
          </w:rPr>
          <w:fldChar w:fldCharType="separate"/>
        </w:r>
        <w:r>
          <w:rPr>
            <w:noProof/>
            <w:webHidden/>
          </w:rPr>
          <w:t>60</w:t>
        </w:r>
        <w:r>
          <w:rPr>
            <w:noProof/>
            <w:webHidden/>
          </w:rPr>
          <w:fldChar w:fldCharType="end"/>
        </w:r>
      </w:hyperlink>
    </w:p>
    <w:p w:rsidR="00EE290A" w:rsidRDefault="00EE290A">
      <w:pPr>
        <w:pStyle w:val="Spisilustracji"/>
        <w:tabs>
          <w:tab w:val="right" w:leader="dot" w:pos="9061"/>
        </w:tabs>
        <w:rPr>
          <w:noProof/>
        </w:rPr>
      </w:pPr>
      <w:hyperlink w:anchor="_Toc31361670" w:history="1">
        <w:r w:rsidRPr="00F65361">
          <w:rPr>
            <w:rStyle w:val="Hipercze"/>
            <w:noProof/>
          </w:rPr>
          <w:t>Rys. 4.69 Przykładowy wynik wyszukiwania</w:t>
        </w:r>
        <w:r>
          <w:rPr>
            <w:noProof/>
            <w:webHidden/>
          </w:rPr>
          <w:tab/>
        </w:r>
        <w:r>
          <w:rPr>
            <w:noProof/>
            <w:webHidden/>
          </w:rPr>
          <w:fldChar w:fldCharType="begin"/>
        </w:r>
        <w:r>
          <w:rPr>
            <w:noProof/>
            <w:webHidden/>
          </w:rPr>
          <w:instrText xml:space="preserve"> PAGEREF _Toc31361670 \h </w:instrText>
        </w:r>
        <w:r>
          <w:rPr>
            <w:noProof/>
            <w:webHidden/>
          </w:rPr>
        </w:r>
        <w:r>
          <w:rPr>
            <w:noProof/>
            <w:webHidden/>
          </w:rPr>
          <w:fldChar w:fldCharType="separate"/>
        </w:r>
        <w:r>
          <w:rPr>
            <w:noProof/>
            <w:webHidden/>
          </w:rPr>
          <w:t>61</w:t>
        </w:r>
        <w:r>
          <w:rPr>
            <w:noProof/>
            <w:webHidden/>
          </w:rPr>
          <w:fldChar w:fldCharType="end"/>
        </w:r>
      </w:hyperlink>
    </w:p>
    <w:p w:rsidR="007E176F" w:rsidRDefault="00EE290A" w:rsidP="007E176F">
      <w:pPr>
        <w:pStyle w:val="Tekstpodstawowy"/>
      </w:pPr>
      <w:r>
        <w:fldChar w:fldCharType="end"/>
      </w:r>
    </w:p>
    <w:p w:rsidR="00401368" w:rsidRDefault="00401368" w:rsidP="00401368">
      <w:pPr>
        <w:pStyle w:val="Nagwek1"/>
        <w:numPr>
          <w:ilvl w:val="0"/>
          <w:numId w:val="0"/>
        </w:numPr>
        <w:rPr>
          <w:color w:val="000000" w:themeColor="text1"/>
        </w:rPr>
      </w:pPr>
      <w:bookmarkStart w:id="127" w:name="_Toc31363247"/>
      <w:r>
        <w:rPr>
          <w:color w:val="000000" w:themeColor="text1"/>
        </w:rPr>
        <w:lastRenderedPageBreak/>
        <w:t>Załączniki</w:t>
      </w:r>
      <w:bookmarkEnd w:id="127"/>
    </w:p>
    <w:p w:rsidR="00401368" w:rsidRPr="007E176F" w:rsidRDefault="00401368" w:rsidP="007E176F">
      <w:pPr>
        <w:pStyle w:val="Tekstpodstawowy"/>
      </w:pPr>
    </w:p>
    <w:sectPr w:rsidR="00401368" w:rsidRPr="007E176F"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1E0D" w:rsidRDefault="007B1E0D" w:rsidP="004F0278">
      <w:r>
        <w:separator/>
      </w:r>
    </w:p>
  </w:endnote>
  <w:endnote w:type="continuationSeparator" w:id="0">
    <w:p w:rsidR="007B1E0D" w:rsidRDefault="007B1E0D"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C4F" w:rsidRDefault="00B50C4F"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Content>
      <w:p w:rsidR="00B50C4F" w:rsidRDefault="00B50C4F">
        <w:pPr>
          <w:pStyle w:val="Stopka"/>
        </w:pPr>
        <w:r>
          <w:fldChar w:fldCharType="begin"/>
        </w:r>
        <w:r>
          <w:instrText>PAGE   \* MERGEFORMAT</w:instrText>
        </w:r>
        <w:r>
          <w:fldChar w:fldCharType="separate"/>
        </w:r>
        <w:r w:rsidR="00B87160">
          <w:rPr>
            <w:noProof/>
          </w:rPr>
          <w:t>6</w:t>
        </w:r>
        <w:r>
          <w:fldChar w:fldCharType="end"/>
        </w:r>
      </w:p>
    </w:sdtContent>
  </w:sdt>
  <w:p w:rsidR="00B50C4F" w:rsidRDefault="00B50C4F">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C4F" w:rsidRDefault="00B50C4F" w:rsidP="004F0278">
    <w:pPr>
      <w:pStyle w:val="Stopka"/>
      <w:jc w:val="right"/>
    </w:pPr>
    <w:r>
      <w:fldChar w:fldCharType="begin"/>
    </w:r>
    <w:r>
      <w:instrText xml:space="preserve"> PAGE   \* MERGEFORMAT </w:instrText>
    </w:r>
    <w:r>
      <w:fldChar w:fldCharType="separate"/>
    </w:r>
    <w:r w:rsidR="00BC6499">
      <w:rPr>
        <w:noProof/>
      </w:rPr>
      <w:t>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1E0D" w:rsidRDefault="007B1E0D" w:rsidP="004F0278">
      <w:r>
        <w:separator/>
      </w:r>
    </w:p>
  </w:footnote>
  <w:footnote w:type="continuationSeparator" w:id="0">
    <w:p w:rsidR="007B1E0D" w:rsidRDefault="007B1E0D"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D451BC5"/>
    <w:multiLevelType w:val="hybridMultilevel"/>
    <w:tmpl w:val="1F544EF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5">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59424C"/>
    <w:multiLevelType w:val="hybridMultilevel"/>
    <w:tmpl w:val="617AFE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8">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1">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2">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7">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B810EE0"/>
    <w:multiLevelType w:val="hybridMultilevel"/>
    <w:tmpl w:val="90940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2">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3"/>
  </w:num>
  <w:num w:numId="12">
    <w:abstractNumId w:val="25"/>
  </w:num>
  <w:num w:numId="13">
    <w:abstractNumId w:val="29"/>
  </w:num>
  <w:num w:numId="14">
    <w:abstractNumId w:val="27"/>
  </w:num>
  <w:num w:numId="15">
    <w:abstractNumId w:val="15"/>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32"/>
  </w:num>
  <w:num w:numId="20">
    <w:abstractNumId w:val="13"/>
  </w:num>
  <w:num w:numId="21">
    <w:abstractNumId w:val="17"/>
  </w:num>
  <w:num w:numId="22">
    <w:abstractNumId w:val="18"/>
  </w:num>
  <w:num w:numId="23">
    <w:abstractNumId w:val="24"/>
  </w:num>
  <w:num w:numId="24">
    <w:abstractNumId w:val="20"/>
  </w:num>
  <w:num w:numId="25">
    <w:abstractNumId w:val="26"/>
  </w:num>
  <w:num w:numId="26">
    <w:abstractNumId w:val="10"/>
  </w:num>
  <w:num w:numId="27">
    <w:abstractNumId w:val="21"/>
  </w:num>
  <w:num w:numId="28">
    <w:abstractNumId w:val="14"/>
  </w:num>
  <w:num w:numId="29">
    <w:abstractNumId w:val="31"/>
  </w:num>
  <w:num w:numId="30">
    <w:abstractNumId w:val="22"/>
  </w:num>
  <w:num w:numId="31">
    <w:abstractNumId w:val="11"/>
  </w:num>
  <w:num w:numId="32">
    <w:abstractNumId w:val="23"/>
  </w:num>
  <w:num w:numId="33">
    <w:abstractNumId w:val="19"/>
  </w:num>
  <w:num w:numId="34">
    <w:abstractNumId w:val="12"/>
  </w:num>
  <w:num w:numId="35">
    <w:abstractNumId w:val="16"/>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149A"/>
    <w:rsid w:val="000033FA"/>
    <w:rsid w:val="00004D49"/>
    <w:rsid w:val="00004E87"/>
    <w:rsid w:val="00014D9E"/>
    <w:rsid w:val="00014E4B"/>
    <w:rsid w:val="00016A7F"/>
    <w:rsid w:val="00017D62"/>
    <w:rsid w:val="00025EC5"/>
    <w:rsid w:val="00026CB4"/>
    <w:rsid w:val="0003420C"/>
    <w:rsid w:val="00034DA6"/>
    <w:rsid w:val="00035A3F"/>
    <w:rsid w:val="00035FB3"/>
    <w:rsid w:val="00036AC6"/>
    <w:rsid w:val="00043466"/>
    <w:rsid w:val="000445F5"/>
    <w:rsid w:val="00044AFC"/>
    <w:rsid w:val="00046226"/>
    <w:rsid w:val="00050A1E"/>
    <w:rsid w:val="000510BA"/>
    <w:rsid w:val="00051904"/>
    <w:rsid w:val="0005368E"/>
    <w:rsid w:val="00053CCA"/>
    <w:rsid w:val="00057038"/>
    <w:rsid w:val="00060856"/>
    <w:rsid w:val="000611C4"/>
    <w:rsid w:val="00062849"/>
    <w:rsid w:val="00067635"/>
    <w:rsid w:val="0007150E"/>
    <w:rsid w:val="00071649"/>
    <w:rsid w:val="00072216"/>
    <w:rsid w:val="00073D22"/>
    <w:rsid w:val="00073E7E"/>
    <w:rsid w:val="00081A5D"/>
    <w:rsid w:val="00083BF8"/>
    <w:rsid w:val="00085875"/>
    <w:rsid w:val="00086CB4"/>
    <w:rsid w:val="0008781A"/>
    <w:rsid w:val="000913D9"/>
    <w:rsid w:val="00091E1F"/>
    <w:rsid w:val="00093262"/>
    <w:rsid w:val="00094AC0"/>
    <w:rsid w:val="00095504"/>
    <w:rsid w:val="000958C5"/>
    <w:rsid w:val="000A2165"/>
    <w:rsid w:val="000A3A81"/>
    <w:rsid w:val="000B155A"/>
    <w:rsid w:val="000B2CDB"/>
    <w:rsid w:val="000B3039"/>
    <w:rsid w:val="000B3A6C"/>
    <w:rsid w:val="000B7527"/>
    <w:rsid w:val="000C10F2"/>
    <w:rsid w:val="000C395E"/>
    <w:rsid w:val="000C53B4"/>
    <w:rsid w:val="000C65C7"/>
    <w:rsid w:val="000C6D08"/>
    <w:rsid w:val="000C780C"/>
    <w:rsid w:val="000D430F"/>
    <w:rsid w:val="000D47C8"/>
    <w:rsid w:val="000D54BB"/>
    <w:rsid w:val="000E08E8"/>
    <w:rsid w:val="000E24AE"/>
    <w:rsid w:val="000E2C63"/>
    <w:rsid w:val="000E4109"/>
    <w:rsid w:val="000E5E08"/>
    <w:rsid w:val="000E799E"/>
    <w:rsid w:val="000F1673"/>
    <w:rsid w:val="000F2799"/>
    <w:rsid w:val="000F2DE6"/>
    <w:rsid w:val="000F2DFF"/>
    <w:rsid w:val="000F36E1"/>
    <w:rsid w:val="000F3FEF"/>
    <w:rsid w:val="000F528C"/>
    <w:rsid w:val="000F6DFC"/>
    <w:rsid w:val="000F70DF"/>
    <w:rsid w:val="0010364F"/>
    <w:rsid w:val="00107173"/>
    <w:rsid w:val="00110875"/>
    <w:rsid w:val="00110EFF"/>
    <w:rsid w:val="00114843"/>
    <w:rsid w:val="00115D72"/>
    <w:rsid w:val="00115F28"/>
    <w:rsid w:val="00123908"/>
    <w:rsid w:val="00125C5F"/>
    <w:rsid w:val="001262DA"/>
    <w:rsid w:val="00126423"/>
    <w:rsid w:val="00127039"/>
    <w:rsid w:val="0013222F"/>
    <w:rsid w:val="00135A5C"/>
    <w:rsid w:val="00135EFD"/>
    <w:rsid w:val="001369BD"/>
    <w:rsid w:val="00136BE9"/>
    <w:rsid w:val="00137B56"/>
    <w:rsid w:val="0014077F"/>
    <w:rsid w:val="0014368B"/>
    <w:rsid w:val="00145C52"/>
    <w:rsid w:val="00146CFA"/>
    <w:rsid w:val="00147428"/>
    <w:rsid w:val="001513FF"/>
    <w:rsid w:val="001518FF"/>
    <w:rsid w:val="0015204B"/>
    <w:rsid w:val="00152B21"/>
    <w:rsid w:val="001530A5"/>
    <w:rsid w:val="001531C2"/>
    <w:rsid w:val="001543F7"/>
    <w:rsid w:val="0015458B"/>
    <w:rsid w:val="001545EA"/>
    <w:rsid w:val="00154DAC"/>
    <w:rsid w:val="00156495"/>
    <w:rsid w:val="00161810"/>
    <w:rsid w:val="001664AA"/>
    <w:rsid w:val="00167312"/>
    <w:rsid w:val="00167656"/>
    <w:rsid w:val="00170677"/>
    <w:rsid w:val="0017322F"/>
    <w:rsid w:val="001761EB"/>
    <w:rsid w:val="00180612"/>
    <w:rsid w:val="00181B3D"/>
    <w:rsid w:val="00183840"/>
    <w:rsid w:val="001845DA"/>
    <w:rsid w:val="00187E11"/>
    <w:rsid w:val="0019074C"/>
    <w:rsid w:val="00190A41"/>
    <w:rsid w:val="0019214B"/>
    <w:rsid w:val="001934A6"/>
    <w:rsid w:val="00195F3D"/>
    <w:rsid w:val="001A2789"/>
    <w:rsid w:val="001A526E"/>
    <w:rsid w:val="001A5693"/>
    <w:rsid w:val="001A7A8B"/>
    <w:rsid w:val="001B4774"/>
    <w:rsid w:val="001B56C3"/>
    <w:rsid w:val="001B6EB0"/>
    <w:rsid w:val="001C25D9"/>
    <w:rsid w:val="001C5768"/>
    <w:rsid w:val="001C5E4A"/>
    <w:rsid w:val="001D0B58"/>
    <w:rsid w:val="001D18E8"/>
    <w:rsid w:val="001D5363"/>
    <w:rsid w:val="001E0299"/>
    <w:rsid w:val="001E02CE"/>
    <w:rsid w:val="001E2544"/>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04FD"/>
    <w:rsid w:val="00222572"/>
    <w:rsid w:val="0022275E"/>
    <w:rsid w:val="00222792"/>
    <w:rsid w:val="00223A80"/>
    <w:rsid w:val="0022691B"/>
    <w:rsid w:val="0023637F"/>
    <w:rsid w:val="00240433"/>
    <w:rsid w:val="0024162A"/>
    <w:rsid w:val="00244049"/>
    <w:rsid w:val="00246E97"/>
    <w:rsid w:val="0024758B"/>
    <w:rsid w:val="002547B9"/>
    <w:rsid w:val="00255239"/>
    <w:rsid w:val="0025570F"/>
    <w:rsid w:val="00257F4B"/>
    <w:rsid w:val="002602CB"/>
    <w:rsid w:val="00260B20"/>
    <w:rsid w:val="002635C5"/>
    <w:rsid w:val="002639C7"/>
    <w:rsid w:val="00264A55"/>
    <w:rsid w:val="00286238"/>
    <w:rsid w:val="0028795E"/>
    <w:rsid w:val="002924FB"/>
    <w:rsid w:val="00294A6A"/>
    <w:rsid w:val="0029659D"/>
    <w:rsid w:val="002A198C"/>
    <w:rsid w:val="002A54F7"/>
    <w:rsid w:val="002A5C75"/>
    <w:rsid w:val="002B0BDC"/>
    <w:rsid w:val="002B5D85"/>
    <w:rsid w:val="002B7A6A"/>
    <w:rsid w:val="002C2997"/>
    <w:rsid w:val="002C689B"/>
    <w:rsid w:val="002D7FE8"/>
    <w:rsid w:val="002E0A49"/>
    <w:rsid w:val="002E21A3"/>
    <w:rsid w:val="002E33D4"/>
    <w:rsid w:val="002E59A7"/>
    <w:rsid w:val="002E771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45F7B"/>
    <w:rsid w:val="00350217"/>
    <w:rsid w:val="00350827"/>
    <w:rsid w:val="00352336"/>
    <w:rsid w:val="00353A86"/>
    <w:rsid w:val="0035443C"/>
    <w:rsid w:val="00354B7D"/>
    <w:rsid w:val="00356305"/>
    <w:rsid w:val="00357557"/>
    <w:rsid w:val="0035792C"/>
    <w:rsid w:val="00357943"/>
    <w:rsid w:val="003619B5"/>
    <w:rsid w:val="00361C9A"/>
    <w:rsid w:val="0037169D"/>
    <w:rsid w:val="0037440F"/>
    <w:rsid w:val="003761CF"/>
    <w:rsid w:val="0038021A"/>
    <w:rsid w:val="0038116D"/>
    <w:rsid w:val="00382B87"/>
    <w:rsid w:val="00382CE0"/>
    <w:rsid w:val="00385D2B"/>
    <w:rsid w:val="00386E7C"/>
    <w:rsid w:val="00390215"/>
    <w:rsid w:val="00390A64"/>
    <w:rsid w:val="00390BEF"/>
    <w:rsid w:val="00392A19"/>
    <w:rsid w:val="00394F86"/>
    <w:rsid w:val="00395E4B"/>
    <w:rsid w:val="00396484"/>
    <w:rsid w:val="003A1ADD"/>
    <w:rsid w:val="003A1B10"/>
    <w:rsid w:val="003A1EA2"/>
    <w:rsid w:val="003A3F64"/>
    <w:rsid w:val="003A4D65"/>
    <w:rsid w:val="003A53A9"/>
    <w:rsid w:val="003A585E"/>
    <w:rsid w:val="003B020C"/>
    <w:rsid w:val="003B0AEE"/>
    <w:rsid w:val="003B2AA3"/>
    <w:rsid w:val="003B4BB6"/>
    <w:rsid w:val="003C0F6D"/>
    <w:rsid w:val="003C4610"/>
    <w:rsid w:val="003C4E16"/>
    <w:rsid w:val="003C5EE0"/>
    <w:rsid w:val="003C7C12"/>
    <w:rsid w:val="003D0661"/>
    <w:rsid w:val="003D4A96"/>
    <w:rsid w:val="003D5A81"/>
    <w:rsid w:val="003E0F07"/>
    <w:rsid w:val="003E1A1B"/>
    <w:rsid w:val="003E208E"/>
    <w:rsid w:val="003F37F3"/>
    <w:rsid w:val="003F3FCA"/>
    <w:rsid w:val="003F413B"/>
    <w:rsid w:val="00401243"/>
    <w:rsid w:val="00401368"/>
    <w:rsid w:val="00404E40"/>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5C6A"/>
    <w:rsid w:val="00456588"/>
    <w:rsid w:val="00463122"/>
    <w:rsid w:val="00466D10"/>
    <w:rsid w:val="00466DE2"/>
    <w:rsid w:val="0046792F"/>
    <w:rsid w:val="00471499"/>
    <w:rsid w:val="0047384A"/>
    <w:rsid w:val="00477F00"/>
    <w:rsid w:val="0048194F"/>
    <w:rsid w:val="0048798D"/>
    <w:rsid w:val="004901D8"/>
    <w:rsid w:val="00492024"/>
    <w:rsid w:val="00493DCA"/>
    <w:rsid w:val="004952EB"/>
    <w:rsid w:val="00495D69"/>
    <w:rsid w:val="00497DD4"/>
    <w:rsid w:val="004A4928"/>
    <w:rsid w:val="004A50A2"/>
    <w:rsid w:val="004B26CC"/>
    <w:rsid w:val="004B4E9A"/>
    <w:rsid w:val="004B62A5"/>
    <w:rsid w:val="004B7EC2"/>
    <w:rsid w:val="004C54D7"/>
    <w:rsid w:val="004D0373"/>
    <w:rsid w:val="004D24AC"/>
    <w:rsid w:val="004D4AFC"/>
    <w:rsid w:val="004D743C"/>
    <w:rsid w:val="004E391F"/>
    <w:rsid w:val="004E46DA"/>
    <w:rsid w:val="004F0278"/>
    <w:rsid w:val="004F2A86"/>
    <w:rsid w:val="0050562A"/>
    <w:rsid w:val="00506F7F"/>
    <w:rsid w:val="00511680"/>
    <w:rsid w:val="005124EF"/>
    <w:rsid w:val="00514EA7"/>
    <w:rsid w:val="00516716"/>
    <w:rsid w:val="00516720"/>
    <w:rsid w:val="00520020"/>
    <w:rsid w:val="00520B12"/>
    <w:rsid w:val="005212B2"/>
    <w:rsid w:val="00522705"/>
    <w:rsid w:val="0052318C"/>
    <w:rsid w:val="00524D04"/>
    <w:rsid w:val="00524F33"/>
    <w:rsid w:val="0053171D"/>
    <w:rsid w:val="00531FC3"/>
    <w:rsid w:val="0053389A"/>
    <w:rsid w:val="00535145"/>
    <w:rsid w:val="00542115"/>
    <w:rsid w:val="00542E59"/>
    <w:rsid w:val="005435F2"/>
    <w:rsid w:val="00544A75"/>
    <w:rsid w:val="00544FDD"/>
    <w:rsid w:val="00547145"/>
    <w:rsid w:val="0055026C"/>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0290"/>
    <w:rsid w:val="005A1250"/>
    <w:rsid w:val="005A4951"/>
    <w:rsid w:val="005B0986"/>
    <w:rsid w:val="005B14ED"/>
    <w:rsid w:val="005B3C5A"/>
    <w:rsid w:val="005B51F0"/>
    <w:rsid w:val="005B5493"/>
    <w:rsid w:val="005B58AB"/>
    <w:rsid w:val="005B69A6"/>
    <w:rsid w:val="005C071C"/>
    <w:rsid w:val="005C26C4"/>
    <w:rsid w:val="005C56F2"/>
    <w:rsid w:val="005C6F93"/>
    <w:rsid w:val="005C7352"/>
    <w:rsid w:val="005D10C3"/>
    <w:rsid w:val="005D407D"/>
    <w:rsid w:val="005D6E0A"/>
    <w:rsid w:val="005E00D7"/>
    <w:rsid w:val="005E3073"/>
    <w:rsid w:val="005E410B"/>
    <w:rsid w:val="005E4244"/>
    <w:rsid w:val="005E4704"/>
    <w:rsid w:val="005E7080"/>
    <w:rsid w:val="005E7F31"/>
    <w:rsid w:val="005F2FD5"/>
    <w:rsid w:val="005F515F"/>
    <w:rsid w:val="00601474"/>
    <w:rsid w:val="00602190"/>
    <w:rsid w:val="00605B8F"/>
    <w:rsid w:val="006062B6"/>
    <w:rsid w:val="006072E6"/>
    <w:rsid w:val="006111DB"/>
    <w:rsid w:val="006116CB"/>
    <w:rsid w:val="00620B8E"/>
    <w:rsid w:val="00621B09"/>
    <w:rsid w:val="006267F6"/>
    <w:rsid w:val="006307A8"/>
    <w:rsid w:val="00632C5B"/>
    <w:rsid w:val="00632ED4"/>
    <w:rsid w:val="0063451C"/>
    <w:rsid w:val="00641FFE"/>
    <w:rsid w:val="00642865"/>
    <w:rsid w:val="006469E5"/>
    <w:rsid w:val="006520AB"/>
    <w:rsid w:val="006559CC"/>
    <w:rsid w:val="00662871"/>
    <w:rsid w:val="00665048"/>
    <w:rsid w:val="00672DB7"/>
    <w:rsid w:val="00674294"/>
    <w:rsid w:val="00685A28"/>
    <w:rsid w:val="00687832"/>
    <w:rsid w:val="00687C3E"/>
    <w:rsid w:val="006908D1"/>
    <w:rsid w:val="00697D19"/>
    <w:rsid w:val="006A3D54"/>
    <w:rsid w:val="006C07B1"/>
    <w:rsid w:val="006C1866"/>
    <w:rsid w:val="006C395A"/>
    <w:rsid w:val="006C769D"/>
    <w:rsid w:val="006C7B3D"/>
    <w:rsid w:val="006D5758"/>
    <w:rsid w:val="006D749F"/>
    <w:rsid w:val="006E3787"/>
    <w:rsid w:val="006E3FE9"/>
    <w:rsid w:val="006E420A"/>
    <w:rsid w:val="006E513F"/>
    <w:rsid w:val="006E7572"/>
    <w:rsid w:val="006F0D3A"/>
    <w:rsid w:val="006F2DA4"/>
    <w:rsid w:val="006F450A"/>
    <w:rsid w:val="006F79A3"/>
    <w:rsid w:val="00701984"/>
    <w:rsid w:val="00703FCD"/>
    <w:rsid w:val="007049F3"/>
    <w:rsid w:val="00704CB2"/>
    <w:rsid w:val="00705700"/>
    <w:rsid w:val="007058C0"/>
    <w:rsid w:val="00707A09"/>
    <w:rsid w:val="0071175A"/>
    <w:rsid w:val="00713945"/>
    <w:rsid w:val="00713952"/>
    <w:rsid w:val="00717367"/>
    <w:rsid w:val="00717E4F"/>
    <w:rsid w:val="00721752"/>
    <w:rsid w:val="00721D8F"/>
    <w:rsid w:val="00722F4E"/>
    <w:rsid w:val="00722FFF"/>
    <w:rsid w:val="0072443D"/>
    <w:rsid w:val="0072756B"/>
    <w:rsid w:val="00730D37"/>
    <w:rsid w:val="0073185C"/>
    <w:rsid w:val="00734CA7"/>
    <w:rsid w:val="00735AAF"/>
    <w:rsid w:val="00741FB2"/>
    <w:rsid w:val="0074291F"/>
    <w:rsid w:val="00743E1D"/>
    <w:rsid w:val="007460E1"/>
    <w:rsid w:val="0074673A"/>
    <w:rsid w:val="00750AB2"/>
    <w:rsid w:val="00761445"/>
    <w:rsid w:val="00762561"/>
    <w:rsid w:val="00762F2C"/>
    <w:rsid w:val="00763D56"/>
    <w:rsid w:val="00765391"/>
    <w:rsid w:val="0076565C"/>
    <w:rsid w:val="00765C12"/>
    <w:rsid w:val="007666FA"/>
    <w:rsid w:val="007725CA"/>
    <w:rsid w:val="00775C23"/>
    <w:rsid w:val="00776444"/>
    <w:rsid w:val="00776707"/>
    <w:rsid w:val="00777926"/>
    <w:rsid w:val="00781333"/>
    <w:rsid w:val="007849F3"/>
    <w:rsid w:val="00785127"/>
    <w:rsid w:val="007858F6"/>
    <w:rsid w:val="00791012"/>
    <w:rsid w:val="00793E80"/>
    <w:rsid w:val="007948CC"/>
    <w:rsid w:val="0079787D"/>
    <w:rsid w:val="007A39DF"/>
    <w:rsid w:val="007A3D09"/>
    <w:rsid w:val="007A60F1"/>
    <w:rsid w:val="007A66EE"/>
    <w:rsid w:val="007B14FA"/>
    <w:rsid w:val="007B1E0D"/>
    <w:rsid w:val="007B27CD"/>
    <w:rsid w:val="007B7940"/>
    <w:rsid w:val="007C0C15"/>
    <w:rsid w:val="007C28C4"/>
    <w:rsid w:val="007C310C"/>
    <w:rsid w:val="007C334D"/>
    <w:rsid w:val="007C5521"/>
    <w:rsid w:val="007C5A9B"/>
    <w:rsid w:val="007C5D4F"/>
    <w:rsid w:val="007C5DD9"/>
    <w:rsid w:val="007C7732"/>
    <w:rsid w:val="007C7C3C"/>
    <w:rsid w:val="007D3505"/>
    <w:rsid w:val="007D48C2"/>
    <w:rsid w:val="007D7DCA"/>
    <w:rsid w:val="007E176F"/>
    <w:rsid w:val="007E1F1F"/>
    <w:rsid w:val="007E647C"/>
    <w:rsid w:val="007F31AD"/>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446A"/>
    <w:rsid w:val="0083462E"/>
    <w:rsid w:val="00835676"/>
    <w:rsid w:val="00836643"/>
    <w:rsid w:val="00837261"/>
    <w:rsid w:val="00837C54"/>
    <w:rsid w:val="008413EA"/>
    <w:rsid w:val="00847A7E"/>
    <w:rsid w:val="0085095D"/>
    <w:rsid w:val="00850E41"/>
    <w:rsid w:val="008523F2"/>
    <w:rsid w:val="0085765D"/>
    <w:rsid w:val="00860CF0"/>
    <w:rsid w:val="008700BA"/>
    <w:rsid w:val="00872332"/>
    <w:rsid w:val="00872F1A"/>
    <w:rsid w:val="008741C2"/>
    <w:rsid w:val="00875844"/>
    <w:rsid w:val="0087616B"/>
    <w:rsid w:val="00876892"/>
    <w:rsid w:val="00877CBE"/>
    <w:rsid w:val="00877CE6"/>
    <w:rsid w:val="00880F77"/>
    <w:rsid w:val="00881FE2"/>
    <w:rsid w:val="008833F9"/>
    <w:rsid w:val="008850FF"/>
    <w:rsid w:val="00887086"/>
    <w:rsid w:val="00894F12"/>
    <w:rsid w:val="00896E0C"/>
    <w:rsid w:val="008979D5"/>
    <w:rsid w:val="008A023C"/>
    <w:rsid w:val="008A56D5"/>
    <w:rsid w:val="008A5F85"/>
    <w:rsid w:val="008A79D4"/>
    <w:rsid w:val="008B00FC"/>
    <w:rsid w:val="008B3E57"/>
    <w:rsid w:val="008B48B0"/>
    <w:rsid w:val="008B6033"/>
    <w:rsid w:val="008B7334"/>
    <w:rsid w:val="008C23DF"/>
    <w:rsid w:val="008C342D"/>
    <w:rsid w:val="008C7820"/>
    <w:rsid w:val="008D1C90"/>
    <w:rsid w:val="008D1E84"/>
    <w:rsid w:val="008D2FC0"/>
    <w:rsid w:val="008D7137"/>
    <w:rsid w:val="008E4A2B"/>
    <w:rsid w:val="008E5BDC"/>
    <w:rsid w:val="008F0B9D"/>
    <w:rsid w:val="008F3FE0"/>
    <w:rsid w:val="008F6525"/>
    <w:rsid w:val="008F6568"/>
    <w:rsid w:val="008F6DEB"/>
    <w:rsid w:val="008F702E"/>
    <w:rsid w:val="008F7364"/>
    <w:rsid w:val="00900AEA"/>
    <w:rsid w:val="009047CC"/>
    <w:rsid w:val="009127E1"/>
    <w:rsid w:val="00913DAD"/>
    <w:rsid w:val="00917754"/>
    <w:rsid w:val="009205F5"/>
    <w:rsid w:val="009220DE"/>
    <w:rsid w:val="00922CE8"/>
    <w:rsid w:val="00923337"/>
    <w:rsid w:val="00923479"/>
    <w:rsid w:val="00923536"/>
    <w:rsid w:val="00923BB5"/>
    <w:rsid w:val="0092409C"/>
    <w:rsid w:val="00926C7E"/>
    <w:rsid w:val="00933B5A"/>
    <w:rsid w:val="00952076"/>
    <w:rsid w:val="00953E01"/>
    <w:rsid w:val="00953EC3"/>
    <w:rsid w:val="00954EE2"/>
    <w:rsid w:val="00956119"/>
    <w:rsid w:val="00956C3B"/>
    <w:rsid w:val="00957886"/>
    <w:rsid w:val="00960F31"/>
    <w:rsid w:val="00961A03"/>
    <w:rsid w:val="00962A73"/>
    <w:rsid w:val="0096792F"/>
    <w:rsid w:val="009711C6"/>
    <w:rsid w:val="009736D0"/>
    <w:rsid w:val="009805EF"/>
    <w:rsid w:val="00984EA2"/>
    <w:rsid w:val="00986E9A"/>
    <w:rsid w:val="00987A0F"/>
    <w:rsid w:val="009949F4"/>
    <w:rsid w:val="00995E4F"/>
    <w:rsid w:val="00996CAF"/>
    <w:rsid w:val="00996FE5"/>
    <w:rsid w:val="009A5FF7"/>
    <w:rsid w:val="009A612D"/>
    <w:rsid w:val="009A7C95"/>
    <w:rsid w:val="009B0A1F"/>
    <w:rsid w:val="009B66A1"/>
    <w:rsid w:val="009C1E66"/>
    <w:rsid w:val="009C26EB"/>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342C"/>
    <w:rsid w:val="00A23E72"/>
    <w:rsid w:val="00A25431"/>
    <w:rsid w:val="00A26085"/>
    <w:rsid w:val="00A26A6E"/>
    <w:rsid w:val="00A3642E"/>
    <w:rsid w:val="00A37A5D"/>
    <w:rsid w:val="00A37AB1"/>
    <w:rsid w:val="00A418D1"/>
    <w:rsid w:val="00A43397"/>
    <w:rsid w:val="00A46824"/>
    <w:rsid w:val="00A469A9"/>
    <w:rsid w:val="00A47DA4"/>
    <w:rsid w:val="00A5425A"/>
    <w:rsid w:val="00A605CD"/>
    <w:rsid w:val="00A64CED"/>
    <w:rsid w:val="00A71FFF"/>
    <w:rsid w:val="00A72A38"/>
    <w:rsid w:val="00A8453E"/>
    <w:rsid w:val="00A85EC9"/>
    <w:rsid w:val="00A8736C"/>
    <w:rsid w:val="00A9104D"/>
    <w:rsid w:val="00A93E15"/>
    <w:rsid w:val="00A941A9"/>
    <w:rsid w:val="00A95B10"/>
    <w:rsid w:val="00A95D10"/>
    <w:rsid w:val="00A96E2E"/>
    <w:rsid w:val="00AA05DB"/>
    <w:rsid w:val="00AA273E"/>
    <w:rsid w:val="00AA4C7E"/>
    <w:rsid w:val="00AA51E9"/>
    <w:rsid w:val="00AA55B4"/>
    <w:rsid w:val="00AC1B09"/>
    <w:rsid w:val="00AC5D83"/>
    <w:rsid w:val="00AC6B9D"/>
    <w:rsid w:val="00AC7C75"/>
    <w:rsid w:val="00AD0A2A"/>
    <w:rsid w:val="00AD355B"/>
    <w:rsid w:val="00AE03E6"/>
    <w:rsid w:val="00AE0D88"/>
    <w:rsid w:val="00AE11DA"/>
    <w:rsid w:val="00AE49EF"/>
    <w:rsid w:val="00AE576E"/>
    <w:rsid w:val="00AF0806"/>
    <w:rsid w:val="00AF0FA3"/>
    <w:rsid w:val="00AF3731"/>
    <w:rsid w:val="00AF54A0"/>
    <w:rsid w:val="00AF57FA"/>
    <w:rsid w:val="00AF7B3C"/>
    <w:rsid w:val="00B008DC"/>
    <w:rsid w:val="00B033C5"/>
    <w:rsid w:val="00B045E8"/>
    <w:rsid w:val="00B10417"/>
    <w:rsid w:val="00B1062C"/>
    <w:rsid w:val="00B10E99"/>
    <w:rsid w:val="00B12D4B"/>
    <w:rsid w:val="00B141B1"/>
    <w:rsid w:val="00B22BB8"/>
    <w:rsid w:val="00B23604"/>
    <w:rsid w:val="00B25326"/>
    <w:rsid w:val="00B303B7"/>
    <w:rsid w:val="00B326DE"/>
    <w:rsid w:val="00B337A5"/>
    <w:rsid w:val="00B340C3"/>
    <w:rsid w:val="00B341FC"/>
    <w:rsid w:val="00B3429F"/>
    <w:rsid w:val="00B3576F"/>
    <w:rsid w:val="00B35AD7"/>
    <w:rsid w:val="00B36855"/>
    <w:rsid w:val="00B43C4F"/>
    <w:rsid w:val="00B44747"/>
    <w:rsid w:val="00B4587B"/>
    <w:rsid w:val="00B47ED7"/>
    <w:rsid w:val="00B50C4F"/>
    <w:rsid w:val="00B54B5B"/>
    <w:rsid w:val="00B55E9E"/>
    <w:rsid w:val="00B61ADB"/>
    <w:rsid w:val="00B62311"/>
    <w:rsid w:val="00B64796"/>
    <w:rsid w:val="00B65BA6"/>
    <w:rsid w:val="00B6711B"/>
    <w:rsid w:val="00B67504"/>
    <w:rsid w:val="00B70C36"/>
    <w:rsid w:val="00B73D1E"/>
    <w:rsid w:val="00B755A9"/>
    <w:rsid w:val="00B80111"/>
    <w:rsid w:val="00B83223"/>
    <w:rsid w:val="00B83478"/>
    <w:rsid w:val="00B85197"/>
    <w:rsid w:val="00B87160"/>
    <w:rsid w:val="00B92778"/>
    <w:rsid w:val="00B93B4B"/>
    <w:rsid w:val="00B95957"/>
    <w:rsid w:val="00BA6B5F"/>
    <w:rsid w:val="00BA7FB9"/>
    <w:rsid w:val="00BB2036"/>
    <w:rsid w:val="00BB64B3"/>
    <w:rsid w:val="00BB6841"/>
    <w:rsid w:val="00BB740E"/>
    <w:rsid w:val="00BC2153"/>
    <w:rsid w:val="00BC3B89"/>
    <w:rsid w:val="00BC41A4"/>
    <w:rsid w:val="00BC572C"/>
    <w:rsid w:val="00BC6499"/>
    <w:rsid w:val="00BC6FA0"/>
    <w:rsid w:val="00BD0151"/>
    <w:rsid w:val="00BD086F"/>
    <w:rsid w:val="00BD2067"/>
    <w:rsid w:val="00BD537B"/>
    <w:rsid w:val="00BD62DA"/>
    <w:rsid w:val="00BD7494"/>
    <w:rsid w:val="00BE24F9"/>
    <w:rsid w:val="00BE4897"/>
    <w:rsid w:val="00BF3E6F"/>
    <w:rsid w:val="00BF7A63"/>
    <w:rsid w:val="00C013E3"/>
    <w:rsid w:val="00C01715"/>
    <w:rsid w:val="00C05EC2"/>
    <w:rsid w:val="00C0792D"/>
    <w:rsid w:val="00C11F08"/>
    <w:rsid w:val="00C1284D"/>
    <w:rsid w:val="00C12DAC"/>
    <w:rsid w:val="00C139E3"/>
    <w:rsid w:val="00C14899"/>
    <w:rsid w:val="00C154E4"/>
    <w:rsid w:val="00C16280"/>
    <w:rsid w:val="00C213E1"/>
    <w:rsid w:val="00C21E45"/>
    <w:rsid w:val="00C2486A"/>
    <w:rsid w:val="00C27036"/>
    <w:rsid w:val="00C27F3F"/>
    <w:rsid w:val="00C3045E"/>
    <w:rsid w:val="00C32769"/>
    <w:rsid w:val="00C42DDA"/>
    <w:rsid w:val="00C44572"/>
    <w:rsid w:val="00C45980"/>
    <w:rsid w:val="00C46DF7"/>
    <w:rsid w:val="00C51964"/>
    <w:rsid w:val="00C52385"/>
    <w:rsid w:val="00C57843"/>
    <w:rsid w:val="00C7012E"/>
    <w:rsid w:val="00C71980"/>
    <w:rsid w:val="00C75383"/>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6491"/>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57C6"/>
    <w:rsid w:val="00D86E5F"/>
    <w:rsid w:val="00D873CB"/>
    <w:rsid w:val="00D96D2A"/>
    <w:rsid w:val="00D97EDE"/>
    <w:rsid w:val="00DA5662"/>
    <w:rsid w:val="00DA5F41"/>
    <w:rsid w:val="00DB35BA"/>
    <w:rsid w:val="00DB3B03"/>
    <w:rsid w:val="00DC0F03"/>
    <w:rsid w:val="00DC23C1"/>
    <w:rsid w:val="00DC4163"/>
    <w:rsid w:val="00DC4C01"/>
    <w:rsid w:val="00DC767A"/>
    <w:rsid w:val="00DC78C8"/>
    <w:rsid w:val="00DD1D5A"/>
    <w:rsid w:val="00DD42CD"/>
    <w:rsid w:val="00DD5789"/>
    <w:rsid w:val="00DE2E1C"/>
    <w:rsid w:val="00DE4AC0"/>
    <w:rsid w:val="00DE5969"/>
    <w:rsid w:val="00DE5EFE"/>
    <w:rsid w:val="00DE6385"/>
    <w:rsid w:val="00DE7B17"/>
    <w:rsid w:val="00DF241D"/>
    <w:rsid w:val="00DF7219"/>
    <w:rsid w:val="00E0028F"/>
    <w:rsid w:val="00E01BD9"/>
    <w:rsid w:val="00E02E5F"/>
    <w:rsid w:val="00E03F3E"/>
    <w:rsid w:val="00E067AE"/>
    <w:rsid w:val="00E10E8B"/>
    <w:rsid w:val="00E12149"/>
    <w:rsid w:val="00E1306D"/>
    <w:rsid w:val="00E15808"/>
    <w:rsid w:val="00E171F4"/>
    <w:rsid w:val="00E1767B"/>
    <w:rsid w:val="00E17B4B"/>
    <w:rsid w:val="00E22FCF"/>
    <w:rsid w:val="00E23E53"/>
    <w:rsid w:val="00E240CE"/>
    <w:rsid w:val="00E25461"/>
    <w:rsid w:val="00E3045A"/>
    <w:rsid w:val="00E30F1F"/>
    <w:rsid w:val="00E31149"/>
    <w:rsid w:val="00E33C74"/>
    <w:rsid w:val="00E34709"/>
    <w:rsid w:val="00E3521D"/>
    <w:rsid w:val="00E3643E"/>
    <w:rsid w:val="00E40DD2"/>
    <w:rsid w:val="00E41AFA"/>
    <w:rsid w:val="00E43621"/>
    <w:rsid w:val="00E511FC"/>
    <w:rsid w:val="00E522FD"/>
    <w:rsid w:val="00E52F00"/>
    <w:rsid w:val="00E536B2"/>
    <w:rsid w:val="00E54FA8"/>
    <w:rsid w:val="00E56042"/>
    <w:rsid w:val="00E6334E"/>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B215C"/>
    <w:rsid w:val="00EC0B49"/>
    <w:rsid w:val="00EC1ABE"/>
    <w:rsid w:val="00EC6F23"/>
    <w:rsid w:val="00EC7E67"/>
    <w:rsid w:val="00ED1045"/>
    <w:rsid w:val="00ED3949"/>
    <w:rsid w:val="00ED427A"/>
    <w:rsid w:val="00ED59E3"/>
    <w:rsid w:val="00ED6CD5"/>
    <w:rsid w:val="00ED780C"/>
    <w:rsid w:val="00EE290A"/>
    <w:rsid w:val="00EE324C"/>
    <w:rsid w:val="00EF0D1F"/>
    <w:rsid w:val="00EF3C01"/>
    <w:rsid w:val="00EF5BC5"/>
    <w:rsid w:val="00F00736"/>
    <w:rsid w:val="00F01308"/>
    <w:rsid w:val="00F02548"/>
    <w:rsid w:val="00F063E9"/>
    <w:rsid w:val="00F07089"/>
    <w:rsid w:val="00F0784E"/>
    <w:rsid w:val="00F113D1"/>
    <w:rsid w:val="00F119B1"/>
    <w:rsid w:val="00F11A91"/>
    <w:rsid w:val="00F1401B"/>
    <w:rsid w:val="00F17917"/>
    <w:rsid w:val="00F17E61"/>
    <w:rsid w:val="00F20891"/>
    <w:rsid w:val="00F21A02"/>
    <w:rsid w:val="00F227B8"/>
    <w:rsid w:val="00F23036"/>
    <w:rsid w:val="00F23B41"/>
    <w:rsid w:val="00F30082"/>
    <w:rsid w:val="00F30E27"/>
    <w:rsid w:val="00F34860"/>
    <w:rsid w:val="00F35AE6"/>
    <w:rsid w:val="00F4260D"/>
    <w:rsid w:val="00F51006"/>
    <w:rsid w:val="00F51F0D"/>
    <w:rsid w:val="00F5360D"/>
    <w:rsid w:val="00F54347"/>
    <w:rsid w:val="00F54ABA"/>
    <w:rsid w:val="00F629E7"/>
    <w:rsid w:val="00F67494"/>
    <w:rsid w:val="00F67EED"/>
    <w:rsid w:val="00F70AE7"/>
    <w:rsid w:val="00F7154A"/>
    <w:rsid w:val="00F816A3"/>
    <w:rsid w:val="00F82DA2"/>
    <w:rsid w:val="00F83318"/>
    <w:rsid w:val="00F854CF"/>
    <w:rsid w:val="00F8793F"/>
    <w:rsid w:val="00F9065B"/>
    <w:rsid w:val="00F92F4F"/>
    <w:rsid w:val="00FA07CB"/>
    <w:rsid w:val="00FA0BF2"/>
    <w:rsid w:val="00FA21D2"/>
    <w:rsid w:val="00FA294F"/>
    <w:rsid w:val="00FA2CE3"/>
    <w:rsid w:val="00FA48D6"/>
    <w:rsid w:val="00FA4B3F"/>
    <w:rsid w:val="00FB2865"/>
    <w:rsid w:val="00FB2955"/>
    <w:rsid w:val="00FB58F5"/>
    <w:rsid w:val="00FC07E1"/>
    <w:rsid w:val="00FC1900"/>
    <w:rsid w:val="00FC1B95"/>
    <w:rsid w:val="00FC20AC"/>
    <w:rsid w:val="00FC569D"/>
    <w:rsid w:val="00FC6248"/>
    <w:rsid w:val="00FC7BA4"/>
    <w:rsid w:val="00FC7D0A"/>
    <w:rsid w:val="00FD0800"/>
    <w:rsid w:val="00FD3CF7"/>
    <w:rsid w:val="00FD496C"/>
    <w:rsid w:val="00FD4DD3"/>
    <w:rsid w:val="00FD5197"/>
    <w:rsid w:val="00FD7728"/>
    <w:rsid w:val="00FE068D"/>
    <w:rsid w:val="00FE1E7D"/>
    <w:rsid w:val="00FE4FEE"/>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 w:type="paragraph" w:styleId="Tekstprzypisukocowego">
    <w:name w:val="endnote text"/>
    <w:basedOn w:val="Normalny"/>
    <w:link w:val="TekstprzypisukocowegoZnak"/>
    <w:uiPriority w:val="99"/>
    <w:semiHidden/>
    <w:unhideWhenUsed/>
    <w:rsid w:val="00763D56"/>
    <w:rPr>
      <w:sz w:val="20"/>
      <w:szCs w:val="20"/>
    </w:rPr>
  </w:style>
  <w:style w:type="character" w:customStyle="1" w:styleId="TekstprzypisukocowegoZnak">
    <w:name w:val="Tekst przypisu końcowego Znak"/>
    <w:basedOn w:val="Domylnaczcionkaakapitu"/>
    <w:link w:val="Tekstprzypisukocowego"/>
    <w:uiPriority w:val="99"/>
    <w:semiHidden/>
    <w:rsid w:val="00763D56"/>
    <w:rPr>
      <w:rFonts w:ascii="Times New Roman" w:hAnsi="Times New Roman"/>
      <w:lang w:eastAsia="en-US"/>
    </w:rPr>
  </w:style>
  <w:style w:type="character" w:styleId="Odwoanieprzypisukocowego">
    <w:name w:val="endnote reference"/>
    <w:basedOn w:val="Domylnaczcionkaakapitu"/>
    <w:uiPriority w:val="99"/>
    <w:semiHidden/>
    <w:unhideWhenUsed/>
    <w:rsid w:val="00763D56"/>
    <w:rPr>
      <w:vertAlign w:val="superscript"/>
    </w:rPr>
  </w:style>
  <w:style w:type="paragraph" w:styleId="Legenda">
    <w:name w:val="caption"/>
    <w:basedOn w:val="Normalny"/>
    <w:next w:val="Normalny"/>
    <w:uiPriority w:val="35"/>
    <w:unhideWhenUsed/>
    <w:qFormat/>
    <w:rsid w:val="006111DB"/>
    <w:pPr>
      <w:spacing w:after="200"/>
    </w:pPr>
    <w:rPr>
      <w:b/>
      <w:bCs/>
      <w:color w:val="000000" w:themeColor="text1"/>
      <w:sz w:val="20"/>
      <w:szCs w:val="18"/>
    </w:rPr>
  </w:style>
  <w:style w:type="paragraph" w:styleId="Spisilustracji">
    <w:name w:val="table of figures"/>
    <w:basedOn w:val="Normalny"/>
    <w:next w:val="Normalny"/>
    <w:uiPriority w:val="99"/>
    <w:unhideWhenUsed/>
    <w:rsid w:val="00EE290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4.bin"/><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5.bin"/><Relationship Id="rId107" Type="http://schemas.openxmlformats.org/officeDocument/2006/relationships/hyperlink" Target="https://positiveretail.pl/bledy-w-zarzadzaniu-sklepem/" TargetMode="Externa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s://tcpdf.org/"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5b3%5d%20XAMPP%20https://pl.wikipedia.org/wiki/XAMPP" TargetMode="External"/><Relationship Id="rId19" Type="http://schemas.openxmlformats.org/officeDocument/2006/relationships/oleObject" Target="embeddings/oleObject3.bin"/><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s://getbootstrap.com/" TargetMode="External"/><Relationship Id="rId105" Type="http://schemas.openxmlformats.org/officeDocument/2006/relationships/hyperlink" Target="https://www.michalwolski.pl/diagramy-uml/diagram-klas/"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s://www.testin.pl/strony-internetowe-poznaj-historie-jezyka-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github.com/PHPMailer/PHPMailer" TargetMode="External"/><Relationship Id="rId108" Type="http://schemas.openxmlformats.org/officeDocument/2006/relationships/hyperlink" Target="https://www.wirtualnemedia.pl/artykul/84-procent-polakow-ma-dostep-do-internetu-najpopularniejsze-wyszukiwanie-informacji-i-poczta-elektroniczna" TargetMode="Externa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www.apachefriends.org/pl/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hyperlink" Target="http://localhost/lepsza/confirmation.php?key=56dbe91f1ed1622a728eeceb626d2b2f27560e90ae0fabc86579b0a408f9a0579da9"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pl.wikipedia.org/wiki/Cena_detaliczna"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mfiles.pl/pl/index.php/Sklep_internetowy" TargetMode="External"/><Relationship Id="rId99" Type="http://schemas.openxmlformats.org/officeDocument/2006/relationships/hyperlink" Target="https://danielpietrasik.pl/historia-css/" TargetMode="External"/><Relationship Id="rId101" Type="http://schemas.openxmlformats.org/officeDocument/2006/relationships/hyperlink" Target="https://w3techs.com/technologies/overview/programming_language"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5.emf"/><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computersun.pl/php_db/mysql/wiedziec-o-mysql-w_89.html" TargetMode="External"/><Relationship Id="rId104" Type="http://schemas.openxmlformats.org/officeDocument/2006/relationships/hyperlink" Target="https://en.wikipedia.org/wiki/SQL"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6935B61-18FF-4F82-ABAD-038FFDCBA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2559</TotalTime>
  <Pages>68</Pages>
  <Words>11473</Words>
  <Characters>68844</Characters>
  <Application>Microsoft Office Word</Application>
  <DocSecurity>0</DocSecurity>
  <Lines>573</Lines>
  <Paragraphs>160</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80157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stoch</dc:creator>
  <cp:lastModifiedBy>Użytkownik systemu Windows</cp:lastModifiedBy>
  <cp:revision>832</cp:revision>
  <cp:lastPrinted>2019-12-27T20:31:00Z</cp:lastPrinted>
  <dcterms:created xsi:type="dcterms:W3CDTF">2017-12-17T11:35:00Z</dcterms:created>
  <dcterms:modified xsi:type="dcterms:W3CDTF">2020-01-31T10:56:00Z</dcterms:modified>
</cp:coreProperties>
</file>