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Pr>
                <w:noProof/>
                <w:webHidden/>
              </w:rPr>
              <w:fldChar w:fldCharType="begin"/>
            </w:r>
            <w:r w:rsidR="00C12DAC">
              <w:rPr>
                <w:noProof/>
                <w:webHidden/>
              </w:rPr>
              <w:instrText xml:space="preserve"> PAGEREF _Toc30596943 \h </w:instrText>
            </w:r>
            <w:r>
              <w:rPr>
                <w:noProof/>
                <w:webHidden/>
              </w:rPr>
            </w:r>
            <w:r>
              <w:rPr>
                <w:noProof/>
                <w:webHidden/>
              </w:rPr>
              <w:fldChar w:fldCharType="separate"/>
            </w:r>
            <w:r w:rsidR="00C12DAC">
              <w:rPr>
                <w:noProof/>
                <w:webHidden/>
              </w:rPr>
              <w:t>5</w:t>
            </w:r>
            <w:r>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3C4E16">
              <w:rPr>
                <w:noProof/>
                <w:webHidden/>
              </w:rPr>
              <w:fldChar w:fldCharType="begin"/>
            </w:r>
            <w:r w:rsidR="00C12DAC">
              <w:rPr>
                <w:noProof/>
                <w:webHidden/>
              </w:rPr>
              <w:instrText xml:space="preserve"> PAGEREF _Toc30596944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3C4E16">
              <w:rPr>
                <w:noProof/>
                <w:webHidden/>
              </w:rPr>
              <w:fldChar w:fldCharType="begin"/>
            </w:r>
            <w:r w:rsidR="00C12DAC">
              <w:rPr>
                <w:noProof/>
                <w:webHidden/>
              </w:rPr>
              <w:instrText xml:space="preserve"> PAGEREF _Toc30596945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3C4E16">
              <w:rPr>
                <w:noProof/>
                <w:webHidden/>
              </w:rPr>
              <w:fldChar w:fldCharType="begin"/>
            </w:r>
            <w:r w:rsidR="00C12DAC">
              <w:rPr>
                <w:noProof/>
                <w:webHidden/>
              </w:rPr>
              <w:instrText xml:space="preserve"> PAGEREF _Toc30596946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3C4E16">
              <w:rPr>
                <w:noProof/>
                <w:webHidden/>
              </w:rPr>
              <w:fldChar w:fldCharType="begin"/>
            </w:r>
            <w:r w:rsidR="00C12DAC">
              <w:rPr>
                <w:noProof/>
                <w:webHidden/>
              </w:rPr>
              <w:instrText xml:space="preserve"> PAGEREF _Toc30596947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3C4E16">
              <w:rPr>
                <w:noProof/>
                <w:webHidden/>
              </w:rPr>
              <w:fldChar w:fldCharType="begin"/>
            </w:r>
            <w:r w:rsidR="00C12DAC">
              <w:rPr>
                <w:noProof/>
                <w:webHidden/>
              </w:rPr>
              <w:instrText xml:space="preserve"> PAGEREF _Toc30596948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3C4E16">
              <w:rPr>
                <w:noProof/>
                <w:webHidden/>
              </w:rPr>
              <w:fldChar w:fldCharType="begin"/>
            </w:r>
            <w:r w:rsidR="00C12DAC">
              <w:rPr>
                <w:noProof/>
                <w:webHidden/>
              </w:rPr>
              <w:instrText xml:space="preserve"> PAGEREF _Toc30596949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3C4E16">
              <w:rPr>
                <w:noProof/>
                <w:webHidden/>
              </w:rPr>
              <w:fldChar w:fldCharType="begin"/>
            </w:r>
            <w:r w:rsidR="00C12DAC">
              <w:rPr>
                <w:noProof/>
                <w:webHidden/>
              </w:rPr>
              <w:instrText xml:space="preserve"> PAGEREF _Toc30596950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3C4E16">
              <w:rPr>
                <w:noProof/>
                <w:webHidden/>
              </w:rPr>
              <w:fldChar w:fldCharType="begin"/>
            </w:r>
            <w:r w:rsidR="00C12DAC">
              <w:rPr>
                <w:noProof/>
                <w:webHidden/>
              </w:rPr>
              <w:instrText xml:space="preserve"> PAGEREF _Toc30596951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3C4E16">
              <w:rPr>
                <w:noProof/>
                <w:webHidden/>
              </w:rPr>
              <w:fldChar w:fldCharType="begin"/>
            </w:r>
            <w:r w:rsidR="00C12DAC">
              <w:rPr>
                <w:noProof/>
                <w:webHidden/>
              </w:rPr>
              <w:instrText xml:space="preserve"> PAGEREF _Toc30596952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3C4E16">
              <w:rPr>
                <w:noProof/>
                <w:webHidden/>
              </w:rPr>
              <w:fldChar w:fldCharType="begin"/>
            </w:r>
            <w:r w:rsidR="00C12DAC">
              <w:rPr>
                <w:noProof/>
                <w:webHidden/>
              </w:rPr>
              <w:instrText xml:space="preserve"> PAGEREF _Toc30596953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3C4E16">
              <w:rPr>
                <w:noProof/>
                <w:webHidden/>
              </w:rPr>
              <w:fldChar w:fldCharType="begin"/>
            </w:r>
            <w:r w:rsidR="00C12DAC">
              <w:rPr>
                <w:noProof/>
                <w:webHidden/>
              </w:rPr>
              <w:instrText xml:space="preserve"> PAGEREF _Toc30596954 \h </w:instrText>
            </w:r>
            <w:r w:rsidR="003C4E16">
              <w:rPr>
                <w:noProof/>
                <w:webHidden/>
              </w:rPr>
            </w:r>
            <w:r w:rsidR="003C4E16">
              <w:rPr>
                <w:noProof/>
                <w:webHidden/>
              </w:rPr>
              <w:fldChar w:fldCharType="separate"/>
            </w:r>
            <w:r w:rsidR="00C12DAC">
              <w:rPr>
                <w:noProof/>
                <w:webHidden/>
              </w:rPr>
              <w:t>9</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3C4E16">
              <w:rPr>
                <w:noProof/>
                <w:webHidden/>
              </w:rPr>
              <w:fldChar w:fldCharType="begin"/>
            </w:r>
            <w:r w:rsidR="00C12DAC">
              <w:rPr>
                <w:noProof/>
                <w:webHidden/>
              </w:rPr>
              <w:instrText xml:space="preserve"> PAGEREF _Toc30596955 \h </w:instrText>
            </w:r>
            <w:r w:rsidR="003C4E16">
              <w:rPr>
                <w:noProof/>
                <w:webHidden/>
              </w:rPr>
            </w:r>
            <w:r w:rsidR="003C4E16">
              <w:rPr>
                <w:noProof/>
                <w:webHidden/>
              </w:rPr>
              <w:fldChar w:fldCharType="separate"/>
            </w:r>
            <w:r w:rsidR="00C12DAC">
              <w:rPr>
                <w:noProof/>
                <w:webHidden/>
              </w:rPr>
              <w:t>10</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3C4E16">
              <w:rPr>
                <w:noProof/>
                <w:webHidden/>
              </w:rPr>
              <w:fldChar w:fldCharType="begin"/>
            </w:r>
            <w:r w:rsidR="00C12DAC">
              <w:rPr>
                <w:noProof/>
                <w:webHidden/>
              </w:rPr>
              <w:instrText xml:space="preserve"> PAGEREF _Toc30596956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3C4E16">
              <w:rPr>
                <w:noProof/>
                <w:webHidden/>
              </w:rPr>
              <w:fldChar w:fldCharType="begin"/>
            </w:r>
            <w:r w:rsidR="00C12DAC">
              <w:rPr>
                <w:noProof/>
                <w:webHidden/>
              </w:rPr>
              <w:instrText xml:space="preserve"> PAGEREF _Toc30596957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3C4E16">
              <w:rPr>
                <w:noProof/>
                <w:webHidden/>
              </w:rPr>
              <w:fldChar w:fldCharType="begin"/>
            </w:r>
            <w:r w:rsidR="00C12DAC">
              <w:rPr>
                <w:noProof/>
                <w:webHidden/>
              </w:rPr>
              <w:instrText xml:space="preserve"> PAGEREF _Toc30596958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3C4E16">
              <w:rPr>
                <w:noProof/>
                <w:webHidden/>
              </w:rPr>
              <w:fldChar w:fldCharType="begin"/>
            </w:r>
            <w:r w:rsidR="00C12DAC">
              <w:rPr>
                <w:noProof/>
                <w:webHidden/>
              </w:rPr>
              <w:instrText xml:space="preserve"> PAGEREF _Toc30596959 \h </w:instrText>
            </w:r>
            <w:r w:rsidR="003C4E16">
              <w:rPr>
                <w:noProof/>
                <w:webHidden/>
              </w:rPr>
            </w:r>
            <w:r w:rsidR="003C4E16">
              <w:rPr>
                <w:noProof/>
                <w:webHidden/>
              </w:rPr>
              <w:fldChar w:fldCharType="separate"/>
            </w:r>
            <w:r w:rsidR="00C12DAC">
              <w:rPr>
                <w:noProof/>
                <w:webHidden/>
              </w:rPr>
              <w:t>12</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3C4E16">
              <w:rPr>
                <w:noProof/>
                <w:webHidden/>
              </w:rPr>
              <w:fldChar w:fldCharType="begin"/>
            </w:r>
            <w:r w:rsidR="00C12DAC">
              <w:rPr>
                <w:noProof/>
                <w:webHidden/>
              </w:rPr>
              <w:instrText xml:space="preserve"> PAGEREF _Toc30596960 \h </w:instrText>
            </w:r>
            <w:r w:rsidR="003C4E16">
              <w:rPr>
                <w:noProof/>
                <w:webHidden/>
              </w:rPr>
            </w:r>
            <w:r w:rsidR="003C4E16">
              <w:rPr>
                <w:noProof/>
                <w:webHidden/>
              </w:rPr>
              <w:fldChar w:fldCharType="separate"/>
            </w:r>
            <w:r w:rsidR="00C12DAC">
              <w:rPr>
                <w:noProof/>
                <w:webHidden/>
              </w:rPr>
              <w:t>13</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3C4E16">
              <w:rPr>
                <w:noProof/>
                <w:webHidden/>
              </w:rPr>
              <w:fldChar w:fldCharType="begin"/>
            </w:r>
            <w:r w:rsidR="00C12DAC">
              <w:rPr>
                <w:noProof/>
                <w:webHidden/>
              </w:rPr>
              <w:instrText xml:space="preserve"> PAGEREF _Toc30596961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3C4E16">
              <w:rPr>
                <w:noProof/>
                <w:webHidden/>
              </w:rPr>
              <w:fldChar w:fldCharType="begin"/>
            </w:r>
            <w:r w:rsidR="00C12DAC">
              <w:rPr>
                <w:noProof/>
                <w:webHidden/>
              </w:rPr>
              <w:instrText xml:space="preserve"> PAGEREF _Toc30596962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3C4E16">
              <w:rPr>
                <w:noProof/>
                <w:webHidden/>
              </w:rPr>
              <w:fldChar w:fldCharType="begin"/>
            </w:r>
            <w:r w:rsidR="00C12DAC">
              <w:rPr>
                <w:noProof/>
                <w:webHidden/>
              </w:rPr>
              <w:instrText xml:space="preserve"> PAGEREF _Toc30596963 \h </w:instrText>
            </w:r>
            <w:r w:rsidR="003C4E16">
              <w:rPr>
                <w:noProof/>
                <w:webHidden/>
              </w:rPr>
            </w:r>
            <w:r w:rsidR="003C4E16">
              <w:rPr>
                <w:noProof/>
                <w:webHidden/>
              </w:rPr>
              <w:fldChar w:fldCharType="separate"/>
            </w:r>
            <w:r w:rsidR="00C12DAC">
              <w:rPr>
                <w:noProof/>
                <w:webHidden/>
              </w:rPr>
              <w:t>16</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3C4E16">
              <w:rPr>
                <w:noProof/>
                <w:webHidden/>
              </w:rPr>
              <w:fldChar w:fldCharType="begin"/>
            </w:r>
            <w:r w:rsidR="00C12DAC">
              <w:rPr>
                <w:noProof/>
                <w:webHidden/>
              </w:rPr>
              <w:instrText xml:space="preserve"> PAGEREF _Toc30596964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3C4E16">
              <w:rPr>
                <w:noProof/>
                <w:webHidden/>
              </w:rPr>
              <w:fldChar w:fldCharType="begin"/>
            </w:r>
            <w:r w:rsidR="00C12DAC">
              <w:rPr>
                <w:noProof/>
                <w:webHidden/>
              </w:rPr>
              <w:instrText xml:space="preserve"> PAGEREF _Toc30596965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3C4E16">
              <w:rPr>
                <w:noProof/>
                <w:webHidden/>
              </w:rPr>
              <w:fldChar w:fldCharType="begin"/>
            </w:r>
            <w:r w:rsidR="00C12DAC">
              <w:rPr>
                <w:noProof/>
                <w:webHidden/>
              </w:rPr>
              <w:instrText xml:space="preserve"> PAGEREF _Toc30596966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3C4E16">
              <w:rPr>
                <w:noProof/>
                <w:webHidden/>
              </w:rPr>
              <w:fldChar w:fldCharType="begin"/>
            </w:r>
            <w:r w:rsidR="00C12DAC">
              <w:rPr>
                <w:noProof/>
                <w:webHidden/>
              </w:rPr>
              <w:instrText xml:space="preserve"> PAGEREF _Toc30596967 \h </w:instrText>
            </w:r>
            <w:r w:rsidR="003C4E16">
              <w:rPr>
                <w:noProof/>
                <w:webHidden/>
              </w:rPr>
            </w:r>
            <w:r w:rsidR="003C4E16">
              <w:rPr>
                <w:noProof/>
                <w:webHidden/>
              </w:rPr>
              <w:fldChar w:fldCharType="separate"/>
            </w:r>
            <w:r w:rsidR="00C12DAC">
              <w:rPr>
                <w:noProof/>
                <w:webHidden/>
              </w:rPr>
              <w:t>23</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3C4E16">
              <w:rPr>
                <w:noProof/>
                <w:webHidden/>
              </w:rPr>
              <w:fldChar w:fldCharType="begin"/>
            </w:r>
            <w:r w:rsidR="00C12DAC">
              <w:rPr>
                <w:noProof/>
                <w:webHidden/>
              </w:rPr>
              <w:instrText xml:space="preserve"> PAGEREF _Toc30596968 \h </w:instrText>
            </w:r>
            <w:r w:rsidR="003C4E16">
              <w:rPr>
                <w:noProof/>
                <w:webHidden/>
              </w:rPr>
            </w:r>
            <w:r w:rsidR="003C4E16">
              <w:rPr>
                <w:noProof/>
                <w:webHidden/>
              </w:rPr>
              <w:fldChar w:fldCharType="separate"/>
            </w:r>
            <w:r w:rsidR="00C12DAC">
              <w:rPr>
                <w:noProof/>
                <w:webHidden/>
              </w:rPr>
              <w:t>25</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3C4E16">
              <w:rPr>
                <w:noProof/>
                <w:webHidden/>
              </w:rPr>
              <w:fldChar w:fldCharType="begin"/>
            </w:r>
            <w:r w:rsidR="00C12DAC">
              <w:rPr>
                <w:noProof/>
                <w:webHidden/>
              </w:rPr>
              <w:instrText xml:space="preserve"> PAGEREF _Toc30596969 \h </w:instrText>
            </w:r>
            <w:r w:rsidR="003C4E16">
              <w:rPr>
                <w:noProof/>
                <w:webHidden/>
              </w:rPr>
            </w:r>
            <w:r w:rsidR="003C4E16">
              <w:rPr>
                <w:noProof/>
                <w:webHidden/>
              </w:rPr>
              <w:fldChar w:fldCharType="separate"/>
            </w:r>
            <w:r w:rsidR="00C12DAC">
              <w:rPr>
                <w:noProof/>
                <w:webHidden/>
              </w:rPr>
              <w:t>29</w:t>
            </w:r>
            <w:r w:rsidR="003C4E16">
              <w:rPr>
                <w:noProof/>
                <w:webHidden/>
              </w:rPr>
              <w:fldChar w:fldCharType="end"/>
            </w:r>
          </w:hyperlink>
        </w:p>
        <w:p w:rsidR="00C12DAC" w:rsidRDefault="00C2486A">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3C4E16">
              <w:rPr>
                <w:noProof/>
                <w:webHidden/>
              </w:rPr>
              <w:fldChar w:fldCharType="begin"/>
            </w:r>
            <w:r w:rsidR="00C12DAC">
              <w:rPr>
                <w:noProof/>
                <w:webHidden/>
              </w:rPr>
              <w:instrText xml:space="preserve"> PAGEREF _Toc30596970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3C4E16">
              <w:rPr>
                <w:noProof/>
                <w:webHidden/>
              </w:rPr>
              <w:fldChar w:fldCharType="begin"/>
            </w:r>
            <w:r w:rsidR="00C12DAC">
              <w:rPr>
                <w:noProof/>
                <w:webHidden/>
              </w:rPr>
              <w:instrText xml:space="preserve"> PAGEREF _Toc30596971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3C4E16">
              <w:rPr>
                <w:noProof/>
                <w:webHidden/>
              </w:rPr>
              <w:fldChar w:fldCharType="begin"/>
            </w:r>
            <w:r w:rsidR="00C12DAC">
              <w:rPr>
                <w:noProof/>
                <w:webHidden/>
              </w:rPr>
              <w:instrText xml:space="preserve"> PAGEREF _Toc30596972 \h </w:instrText>
            </w:r>
            <w:r w:rsidR="003C4E16">
              <w:rPr>
                <w:noProof/>
                <w:webHidden/>
              </w:rPr>
            </w:r>
            <w:r w:rsidR="003C4E16">
              <w:rPr>
                <w:noProof/>
                <w:webHidden/>
              </w:rPr>
              <w:fldChar w:fldCharType="separate"/>
            </w:r>
            <w:r w:rsidR="00C12DAC">
              <w:rPr>
                <w:noProof/>
                <w:webHidden/>
              </w:rPr>
              <w:t>37</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3C4E16">
              <w:rPr>
                <w:noProof/>
                <w:webHidden/>
              </w:rPr>
              <w:fldChar w:fldCharType="begin"/>
            </w:r>
            <w:r w:rsidR="00C12DAC">
              <w:rPr>
                <w:noProof/>
                <w:webHidden/>
              </w:rPr>
              <w:instrText xml:space="preserve"> PAGEREF _Toc30596973 \h </w:instrText>
            </w:r>
            <w:r w:rsidR="003C4E16">
              <w:rPr>
                <w:noProof/>
                <w:webHidden/>
              </w:rPr>
            </w:r>
            <w:r w:rsidR="003C4E16">
              <w:rPr>
                <w:noProof/>
                <w:webHidden/>
              </w:rPr>
              <w:fldChar w:fldCharType="separate"/>
            </w:r>
            <w:r w:rsidR="00C12DAC">
              <w:rPr>
                <w:noProof/>
                <w:webHidden/>
              </w:rPr>
              <w:t>39</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3C4E16">
              <w:rPr>
                <w:noProof/>
                <w:webHidden/>
              </w:rPr>
              <w:fldChar w:fldCharType="begin"/>
            </w:r>
            <w:r w:rsidR="00C12DAC">
              <w:rPr>
                <w:noProof/>
                <w:webHidden/>
              </w:rPr>
              <w:instrText xml:space="preserve"> PAGEREF _Toc30596974 \h </w:instrText>
            </w:r>
            <w:r w:rsidR="003C4E16">
              <w:rPr>
                <w:noProof/>
                <w:webHidden/>
              </w:rPr>
            </w:r>
            <w:r w:rsidR="003C4E16">
              <w:rPr>
                <w:noProof/>
                <w:webHidden/>
              </w:rPr>
              <w:fldChar w:fldCharType="separate"/>
            </w:r>
            <w:r w:rsidR="00C12DAC">
              <w:rPr>
                <w:noProof/>
                <w:webHidden/>
              </w:rPr>
              <w:t>43</w:t>
            </w:r>
            <w:r w:rsidR="003C4E16">
              <w:rPr>
                <w:noProof/>
                <w:webHidden/>
              </w:rPr>
              <w:fldChar w:fldCharType="end"/>
            </w:r>
          </w:hyperlink>
        </w:p>
        <w:p w:rsidR="00C12DAC" w:rsidRDefault="00C2486A">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3C4E16">
              <w:rPr>
                <w:noProof/>
                <w:webHidden/>
              </w:rPr>
              <w:fldChar w:fldCharType="begin"/>
            </w:r>
            <w:r w:rsidR="00C12DAC">
              <w:rPr>
                <w:noProof/>
                <w:webHidden/>
              </w:rPr>
              <w:instrText xml:space="preserve"> PAGEREF _Toc30596975 \h </w:instrText>
            </w:r>
            <w:r w:rsidR="003C4E16">
              <w:rPr>
                <w:noProof/>
                <w:webHidden/>
              </w:rPr>
            </w:r>
            <w:r w:rsidR="003C4E16">
              <w:rPr>
                <w:noProof/>
                <w:webHidden/>
              </w:rPr>
              <w:fldChar w:fldCharType="separate"/>
            </w:r>
            <w:r w:rsidR="00C12DAC">
              <w:rPr>
                <w:noProof/>
                <w:webHidden/>
              </w:rPr>
              <w:t>46</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3C4E16">
              <w:rPr>
                <w:noProof/>
                <w:webHidden/>
              </w:rPr>
              <w:fldChar w:fldCharType="begin"/>
            </w:r>
            <w:r w:rsidR="00C12DAC">
              <w:rPr>
                <w:noProof/>
                <w:webHidden/>
              </w:rPr>
              <w:instrText xml:space="preserve"> PAGEREF _Toc30596976 \h </w:instrText>
            </w:r>
            <w:r w:rsidR="003C4E16">
              <w:rPr>
                <w:noProof/>
                <w:webHidden/>
              </w:rPr>
            </w:r>
            <w:r w:rsidR="003C4E16">
              <w:rPr>
                <w:noProof/>
                <w:webHidden/>
              </w:rPr>
              <w:fldChar w:fldCharType="separate"/>
            </w:r>
            <w:r w:rsidR="00C12DAC">
              <w:rPr>
                <w:noProof/>
                <w:webHidden/>
              </w:rPr>
              <w:t>57</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3C4E16">
              <w:rPr>
                <w:noProof/>
                <w:webHidden/>
              </w:rPr>
              <w:fldChar w:fldCharType="begin"/>
            </w:r>
            <w:r w:rsidR="00C12DAC">
              <w:rPr>
                <w:noProof/>
                <w:webHidden/>
              </w:rPr>
              <w:instrText xml:space="preserve"> PAGEREF _Toc30596977 \h </w:instrText>
            </w:r>
            <w:r w:rsidR="003C4E16">
              <w:rPr>
                <w:noProof/>
                <w:webHidden/>
              </w:rPr>
            </w:r>
            <w:r w:rsidR="003C4E16">
              <w:rPr>
                <w:noProof/>
                <w:webHidden/>
              </w:rPr>
              <w:fldChar w:fldCharType="separate"/>
            </w:r>
            <w:r w:rsidR="00C12DAC">
              <w:rPr>
                <w:noProof/>
                <w:webHidden/>
              </w:rPr>
              <w:t>58</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3C4E16">
              <w:rPr>
                <w:noProof/>
                <w:webHidden/>
              </w:rPr>
              <w:fldChar w:fldCharType="begin"/>
            </w:r>
            <w:r w:rsidR="00C12DAC">
              <w:rPr>
                <w:noProof/>
                <w:webHidden/>
              </w:rPr>
              <w:instrText xml:space="preserve"> PAGEREF _Toc30596978 \h </w:instrText>
            </w:r>
            <w:r w:rsidR="003C4E16">
              <w:rPr>
                <w:noProof/>
                <w:webHidden/>
              </w:rPr>
            </w:r>
            <w:r w:rsidR="003C4E16">
              <w:rPr>
                <w:noProof/>
                <w:webHidden/>
              </w:rPr>
              <w:fldChar w:fldCharType="separate"/>
            </w:r>
            <w:r w:rsidR="00C12DAC">
              <w:rPr>
                <w:noProof/>
                <w:webHidden/>
              </w:rPr>
              <w:t>59</w:t>
            </w:r>
            <w:r w:rsidR="003C4E16">
              <w:rPr>
                <w:noProof/>
                <w:webHidden/>
              </w:rPr>
              <w:fldChar w:fldCharType="end"/>
            </w:r>
          </w:hyperlink>
        </w:p>
        <w:p w:rsidR="00C12DAC" w:rsidRDefault="00C2486A">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3C4E16">
              <w:rPr>
                <w:noProof/>
                <w:webHidden/>
              </w:rPr>
              <w:fldChar w:fldCharType="begin"/>
            </w:r>
            <w:r w:rsidR="00C12DAC">
              <w:rPr>
                <w:noProof/>
                <w:webHidden/>
              </w:rPr>
              <w:instrText xml:space="preserve"> PAGEREF _Toc30596979 \h </w:instrText>
            </w:r>
            <w:r w:rsidR="003C4E16">
              <w:rPr>
                <w:noProof/>
                <w:webHidden/>
              </w:rPr>
            </w:r>
            <w:r w:rsidR="003C4E16">
              <w:rPr>
                <w:noProof/>
                <w:webHidden/>
              </w:rPr>
              <w:fldChar w:fldCharType="separate"/>
            </w:r>
            <w:r w:rsidR="00C12DAC">
              <w:rPr>
                <w:noProof/>
                <w:webHidden/>
              </w:rPr>
              <w:t>60</w:t>
            </w:r>
            <w:r w:rsidR="003C4E16">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2551D">
      <w:pPr>
        <w:pStyle w:val="Nagwek2"/>
      </w:pPr>
      <w:bookmarkStart w:id="3" w:name="_Toc30596946"/>
      <w:r w:rsidRPr="00C57843">
        <w:lastRenderedPageBreak/>
        <w:t>Opis działania sklepu</w:t>
      </w:r>
      <w:bookmarkEnd w:id="3"/>
      <w:r w:rsidRPr="00C57843">
        <w:t xml:space="preserve"> </w:t>
      </w:r>
    </w:p>
    <w:p w:rsidR="00ED1045" w:rsidRPr="00C57843" w:rsidRDefault="00ED1045" w:rsidP="0082551D">
      <w:pPr>
        <w:pStyle w:val="Nagwek2"/>
      </w:pPr>
      <w:bookmarkStart w:id="4" w:name="_Toc30596947"/>
      <w:r w:rsidRPr="00C57843">
        <w:t>Zapotrzebowanie na system</w:t>
      </w:r>
      <w:bookmarkEnd w:id="4"/>
    </w:p>
    <w:p w:rsidR="00A95D10" w:rsidRPr="00C57843" w:rsidRDefault="001513FF" w:rsidP="00E72D9D">
      <w:pPr>
        <w:pStyle w:val="Nagwek3"/>
      </w:pPr>
      <w:bookmarkStart w:id="5" w:name="_Toc30596948"/>
      <w:r w:rsidRPr="00C57843">
        <w:t>Koncepcja strony internetowej</w:t>
      </w:r>
      <w:bookmarkEnd w:id="5"/>
    </w:p>
    <w:p w:rsidR="00CC71D3" w:rsidRPr="00C57843" w:rsidRDefault="001513FF" w:rsidP="00E72D9D">
      <w:pPr>
        <w:pStyle w:val="Nagwek3"/>
      </w:pPr>
      <w:bookmarkStart w:id="6" w:name="_Toc30596949"/>
      <w:r w:rsidRPr="00C57843">
        <w:t>Koncepcja panelu obsługi system</w:t>
      </w:r>
      <w:r w:rsidR="000611C4">
        <w:t>u</w:t>
      </w:r>
      <w:bookmarkEnd w:id="6"/>
    </w:p>
    <w:p w:rsidR="0032729C" w:rsidRPr="00C57843" w:rsidRDefault="00CC71D3" w:rsidP="00E72D9D">
      <w:pPr>
        <w:pStyle w:val="Nagwek3"/>
      </w:pPr>
      <w:bookmarkStart w:id="7" w:name="_Toc30596950"/>
      <w:r w:rsidRPr="00C57843">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9" w:name="_Toc30596952"/>
      <w:r w:rsidRPr="00C57843">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0" w:name="_Toc30596953"/>
      <w:r>
        <w:t xml:space="preserve">Serwer </w:t>
      </w:r>
      <w:r w:rsidR="00390A64" w:rsidRPr="00C57843">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1" w:name="_Toc30596954"/>
      <w:r>
        <w:t xml:space="preserve">Baza danych </w:t>
      </w:r>
      <w:r w:rsidR="00390A64" w:rsidRPr="00C57843">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2" w:name="_Toc30596955"/>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3" w:name="_Toc30596956"/>
      <w:r w:rsidRPr="00C57843">
        <w:t>Bootstrap</w:t>
      </w:r>
      <w:bookmarkEnd w:id="13"/>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lastRenderedPageBreak/>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4" w:name="_Toc30596957"/>
      <w:r>
        <w:t xml:space="preserve">Język </w:t>
      </w:r>
      <w:r w:rsidR="00BA6B5F" w:rsidRPr="00C57843">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5" w:name="_Toc30596958"/>
      <w:r>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6" w:name="_Toc30596959"/>
      <w:r w:rsidRPr="00C57843">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17" w:name="_Toc30596960"/>
      <w: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8" w:name="_Toc30596961"/>
      <w:r w:rsidRPr="00C57843">
        <w:rPr>
          <w:color w:val="000000" w:themeColor="text1"/>
        </w:rPr>
        <w:lastRenderedPageBreak/>
        <w:t>Projekt techniczny</w:t>
      </w:r>
      <w:r w:rsidR="00314D9A" w:rsidRPr="00C57843">
        <w:rPr>
          <w:color w:val="000000" w:themeColor="text1"/>
        </w:rPr>
        <w:t xml:space="preserve"> systemu</w:t>
      </w:r>
      <w:bookmarkEnd w:id="18"/>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19" w:name="_Toc30596962"/>
      <w:r>
        <w:t xml:space="preserve">Wykorzystanie PHP do połączenia </w:t>
      </w:r>
      <w:r w:rsidR="002B7A6A">
        <w:t xml:space="preserve">z </w:t>
      </w:r>
      <w:r>
        <w:t>baz</w:t>
      </w:r>
      <w:r w:rsidR="002B7A6A">
        <w:t>ą</w:t>
      </w:r>
      <w:r>
        <w:t xml:space="preserve"> danych</w:t>
      </w:r>
      <w:bookmarkEnd w:id="19"/>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w:t>
      </w:r>
      <w:r w:rsidR="004901D8">
        <w:rPr>
          <w:rFonts w:asciiTheme="minorHAnsi" w:hAnsiTheme="minorHAnsi" w:cstheme="minorHAnsi"/>
          <w:szCs w:val="24"/>
        </w:rPr>
        <w:br/>
      </w:r>
      <w:r w:rsidR="004901D8">
        <w:rPr>
          <w:rFonts w:asciiTheme="minorHAnsi" w:hAnsiTheme="minorHAnsi" w:cstheme="minorHAnsi"/>
          <w:szCs w:val="24"/>
        </w:rPr>
        <w:tab/>
      </w:r>
      <w:r w:rsidR="004901D8">
        <w:rPr>
          <w:rFonts w:asciiTheme="minorHAnsi" w:hAnsiTheme="minorHAnsi" w:cstheme="minorHAnsi"/>
          <w:szCs w:val="24"/>
        </w:rPr>
        <w:tab/>
      </w:r>
      <w:r w:rsidRPr="00115F28">
        <w:rPr>
          <w:rFonts w:asciiTheme="minorHAnsi" w:hAnsiTheme="minorHAnsi" w:cstheme="minorHAnsi"/>
          <w:szCs w:val="24"/>
        </w:rPr>
        <w:t xml:space="preserve">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0" w:name="_Toc30596963"/>
      <w:r w:rsidRPr="0082551D">
        <w:t>Struktura bazy danych</w:t>
      </w:r>
      <w:bookmarkEnd w:id="20"/>
    </w:p>
    <w:p w:rsidR="00C86397" w:rsidRDefault="00333EBB" w:rsidP="00C86397">
      <w:pPr>
        <w:pStyle w:val="Tekstpodstawowy"/>
      </w:pPr>
      <w:ins w:id="21" w:author="stoch" w:date="2020-01-26T11:32:00Z">
        <w:r>
          <w:t>(Wyjaśnienie dotyczące dalszego tekstu: W teorii relacyjnych baz danych słowo „relacja” oznacza TABELĘ, a nie –</w:t>
        </w:r>
      </w:ins>
      <w:ins w:id="22" w:author="stoch" w:date="2020-01-26T11:33:00Z">
        <w:r>
          <w:t xml:space="preserve"> powiązanie między tabelami. Żeby uniknąć nieporozumień radzę </w:t>
        </w:r>
      </w:ins>
      <w:ins w:id="23" w:author="stoch" w:date="2020-01-26T11:39:00Z">
        <w:r>
          <w:t xml:space="preserve">w dalszej części Waszego opracowania </w:t>
        </w:r>
      </w:ins>
      <w:ins w:id="24" w:author="stoch" w:date="2020-01-26T11:40:00Z">
        <w:r>
          <w:t>nie używać słowa „relacja” w znaczeniu „powiązania”.</w:t>
        </w:r>
      </w:ins>
      <w:ins w:id="25"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w:t>
      </w:r>
      <w:r w:rsidR="008D1C90">
        <w:rPr>
          <w:szCs w:val="20"/>
        </w:rPr>
        <w:lastRenderedPageBreak/>
        <w:t xml:space="preserve">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26"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27" w:author="stoch" w:date="2020-01-26T11:45:00Z">
        <w:r w:rsidR="00BC572C">
          <w:rPr>
            <w:szCs w:val="20"/>
          </w:rPr>
          <w:t xml:space="preserve">, czyli istniejącej także przy wyłączonej bazie danych, gdy nic nie </w:t>
        </w:r>
      </w:ins>
      <w:ins w:id="28" w:author="stoch" w:date="2020-01-26T11:46:00Z">
        <w:r w:rsidR="00BC572C">
          <w:rPr>
            <w:szCs w:val="20"/>
          </w:rPr>
          <w:t>„działa”</w:t>
        </w:r>
      </w:ins>
      <w:ins w:id="29" w:author="stoch" w:date="2020-01-26T11:41:00Z">
        <w:r w:rsidR="00F54347">
          <w:rPr>
            <w:szCs w:val="20"/>
          </w:rPr>
          <w:t xml:space="preserve">), a nie </w:t>
        </w:r>
      </w:ins>
      <w:ins w:id="30" w:author="stoch" w:date="2020-01-26T11:43:00Z">
        <w:r w:rsidR="00F54347">
          <w:rPr>
            <w:szCs w:val="20"/>
          </w:rPr>
          <w:t>– „działania</w:t>
        </w:r>
      </w:ins>
      <w:ins w:id="31" w:author="stoch" w:date="2020-01-26T11:44:00Z">
        <w:r w:rsidR="00F54347">
          <w:rPr>
            <w:szCs w:val="20"/>
          </w:rPr>
          <w:t>”</w:t>
        </w:r>
      </w:ins>
      <w:ins w:id="32" w:author="stoch" w:date="2020-01-26T11:45:00Z">
        <w:r w:rsidR="00B95957">
          <w:rPr>
            <w:szCs w:val="20"/>
          </w:rPr>
          <w:t xml:space="preserve"> lub „oddziaływania”</w:t>
        </w:r>
      </w:ins>
      <w:ins w:id="33" w:author="stoch" w:date="2020-01-26T11:44:00Z">
        <w:r w:rsidR="00703FCD">
          <w:rPr>
            <w:szCs w:val="20"/>
          </w:rPr>
          <w:t>, co</w:t>
        </w:r>
      </w:ins>
      <w:ins w:id="34" w:author="stoch" w:date="2020-01-26T11:46:00Z">
        <w:r w:rsidR="00703FCD">
          <w:rPr>
            <w:szCs w:val="20"/>
          </w:rPr>
          <w:t> </w:t>
        </w:r>
      </w:ins>
      <w:ins w:id="35"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36" w:name="_Toc30596964"/>
      <w:r w:rsidRPr="00C57843">
        <w:rPr>
          <w:color w:val="000000" w:themeColor="text1"/>
        </w:rPr>
        <w:lastRenderedPageBreak/>
        <w:t>Implementacja systemu</w:t>
      </w:r>
      <w:bookmarkEnd w:id="36"/>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37" w:name="_Toc30596965"/>
      <w:r w:rsidRPr="00C57843">
        <w:t xml:space="preserve">Działanie </w:t>
      </w:r>
      <w:r w:rsidR="00C9107D" w:rsidRPr="00C57843">
        <w:t>strony internetowej okiem klienta</w:t>
      </w:r>
      <w:bookmarkEnd w:id="37"/>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8" w:name="_Toc30596966"/>
      <w:r w:rsidRPr="00C57843">
        <w:t>Ogólny wygląd</w:t>
      </w:r>
      <w:bookmarkEnd w:id="38"/>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75pt;height:197.25pt" o:ole="">
            <v:imagedata r:id="rId19" o:title=""/>
          </v:shape>
          <o:OLEObject Type="Embed" ProgID="Visio.Drawing.15" ShapeID="_x0000_i1025" DrawAspect="Content" ObjectID="_1641549854" r:id="rId20"/>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39" w:name="_Toc30596967"/>
      <w:r>
        <w:t xml:space="preserve">Rejestracja, </w:t>
      </w:r>
      <w:r w:rsidR="00524D04" w:rsidRPr="00C57843">
        <w:t>logowanie</w:t>
      </w:r>
      <w:r>
        <w:t xml:space="preserve"> oraz przypominanie hasła</w:t>
      </w:r>
      <w:bookmarkEnd w:id="39"/>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27"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0" w:name="_Toc30596968"/>
      <w:r w:rsidRPr="00C57843">
        <w:t>Tworzenie zamówienia</w:t>
      </w:r>
      <w:bookmarkEnd w:id="40"/>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41" w:name="_Toc30596969"/>
      <w:r w:rsidRPr="00C57843">
        <w:lastRenderedPageBreak/>
        <w:t>Funkcje panelu użytkownika</w:t>
      </w:r>
      <w:bookmarkEnd w:id="41"/>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42" w:name="_Toc30596970"/>
      <w:r w:rsidRPr="00C57843">
        <w:t xml:space="preserve">Działanie </w:t>
      </w:r>
      <w:r w:rsidR="00C9107D" w:rsidRPr="00C57843">
        <w:t>panelu do obsługi sklepu komputerowego</w:t>
      </w:r>
      <w:bookmarkEnd w:id="42"/>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43" w:name="_Toc30596971"/>
      <w:r w:rsidRPr="00E72D9D">
        <w:t>Ogólny wygląd i strona główna</w:t>
      </w:r>
      <w:bookmarkEnd w:id="43"/>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44" w:name="_Toc30596972"/>
      <w:r w:rsidRPr="00C57843">
        <w:t>Obsługa zamówień</w:t>
      </w:r>
      <w:bookmarkEnd w:id="44"/>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4A50A2" w:rsidRDefault="004A50A2" w:rsidP="004A50A2">
      <w:pPr>
        <w:pStyle w:val="Rysunek"/>
      </w:pPr>
      <w:r>
        <w:rPr>
          <w:noProof/>
          <w:lang w:eastAsia="pl-PL"/>
        </w:rPr>
        <w:lastRenderedPageBreak/>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 xml:space="preserve">generowania uzupełnionej faktury VAT w formacie pdf. Jeśli </w:t>
      </w:r>
      <w:r w:rsidR="004A50A2">
        <w:lastRenderedPageBreak/>
        <w:t>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ins w:id="45" w:author="stoch" w:date="2020-01-26T11:59:00Z">
        <w:r w:rsidR="00014D9E">
          <w:t>,</w:t>
        </w:r>
      </w:ins>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domienie od firmy kurierskiej 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4A50A2" w:rsidRDefault="004A50A2" w:rsidP="004A50A2">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46" w:name="_Toc30596973"/>
      <w:r w:rsidRPr="00C57843">
        <w:t>Reklamacje oraz zwroty</w:t>
      </w:r>
      <w:bookmarkEnd w:id="4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4A50A2" w:rsidP="004A50A2">
      <w:pPr>
        <w:pStyle w:val="Rysunek"/>
      </w:pPr>
      <w:r>
        <w:rPr>
          <w:noProof/>
          <w:lang w:eastAsia="pl-PL"/>
        </w:rPr>
        <w:drawing>
          <wp:inline distT="0" distB="0" distL="0" distR="0">
            <wp:extent cx="5760085" cy="26384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Pr="004D11C4">
        <w:rPr>
          <w:i/>
        </w:rPr>
        <w:t>Wyposażenie</w:t>
      </w:r>
      <w:ins w:id="47" w:author="stoch" w:date="2020-01-26T12:03:00Z">
        <w:r w:rsidR="002A54F7">
          <w:rPr>
            <w:i/>
          </w:rPr>
          <w:t>(? coś mi ta nazwa nie pasuje ?)</w:t>
        </w:r>
      </w:ins>
      <w:r w:rsidRPr="004D11C4">
        <w:rPr>
          <w:i/>
        </w:rPr>
        <w:t xml:space="preserve"> otrzymanego towaru</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w:t>
      </w:r>
      <w:r>
        <w:lastRenderedPageBreak/>
        <w:t xml:space="preserve">może </w:t>
      </w:r>
      <w:r w:rsidR="007C334D">
        <w:t xml:space="preserve">odmówić uznania </w:t>
      </w:r>
      <w:r>
        <w:t>reklamacj</w:t>
      </w:r>
      <w:r w:rsidR="007C334D">
        <w:t>i</w:t>
      </w:r>
      <w:r>
        <w:t xml:space="preserve"> (status reklamacji zmieni 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4A50A2" w:rsidP="004A50A2">
      <w:pPr>
        <w:pStyle w:val="Rysunek"/>
      </w:pPr>
      <w:r>
        <w:rPr>
          <w:noProof/>
          <w:lang w:eastAsia="pl-PL"/>
        </w:rPr>
        <w:lastRenderedPageBreak/>
        <w:drawing>
          <wp:inline distT="0" distB="0" distL="0" distR="0">
            <wp:extent cx="5760085" cy="340614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40614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Pr="009E3940">
        <w:rPr>
          <w:i/>
        </w:rPr>
        <w:t>Wyposażenie</w:t>
      </w:r>
      <w:ins w:id="48" w:author="stoch" w:date="2020-01-26T12:05:00Z">
        <w:r w:rsidR="00183840">
          <w:rPr>
            <w:i/>
          </w:rPr>
          <w:t>(</w:t>
        </w:r>
        <w:proofErr w:type="spellStart"/>
        <w:r w:rsidR="00183840">
          <w:rPr>
            <w:i/>
          </w:rPr>
          <w:t>j.w</w:t>
        </w:r>
        <w:proofErr w:type="spellEnd"/>
        <w:r w:rsidR="00183840">
          <w:rPr>
            <w:i/>
          </w:rPr>
          <w:t>.)</w:t>
        </w:r>
      </w:ins>
      <w:r w:rsidRPr="009E3940">
        <w:rPr>
          <w:i/>
        </w:rPr>
        <w:t xml:space="preserve"> otrzymanego towaru</w:t>
      </w:r>
      <w:r>
        <w:t xml:space="preserve"> jest uzupełniane, a status zmienia się na </w:t>
      </w:r>
      <w:r w:rsidRPr="009E3940">
        <w:rPr>
          <w:i/>
        </w:rPr>
        <w:t>W trakcie realizacji</w:t>
      </w:r>
      <w:r>
        <w:t>. Następnie produkty są sprawdzane</w:t>
      </w:r>
      <w:r w:rsidR="00147428">
        <w:t>,</w:t>
      </w:r>
      <w:r>
        <w:t xml:space="preserve"> czy klient ich nie uszkodził. Jeśli 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49" w:name="_Toc30596974"/>
      <w:r w:rsidRPr="00C57843">
        <w:lastRenderedPageBreak/>
        <w:t>Dodawanie oraz edytowanie produktów</w:t>
      </w:r>
      <w:bookmarkEnd w:id="49"/>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4.45).</w:t>
      </w:r>
    </w:p>
    <w:p w:rsidR="004A50A2" w:rsidRDefault="004A50A2" w:rsidP="004A50A2">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4.47).</w:t>
      </w:r>
    </w:p>
    <w:p w:rsidR="004A50A2" w:rsidRDefault="004A50A2" w:rsidP="004A50A2">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 xml:space="preserve">istniejącego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50" w:name="_Toc30596975"/>
      <w:r w:rsidRPr="00C57843">
        <w:t>Inne funkcje panelu administratora</w:t>
      </w:r>
      <w:bookmarkEnd w:id="50"/>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4.50).</w:t>
      </w:r>
    </w:p>
    <w:p w:rsidR="004A50A2" w:rsidRDefault="004A50A2" w:rsidP="004A50A2">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5C7352" w:rsidP="004A50A2">
      <w:pPr>
        <w:pStyle w:val="Tekstpodstawowy"/>
        <w:ind w:firstLine="0"/>
      </w:pPr>
      <w:r>
        <w:t xml:space="preserve">Na </w:t>
      </w:r>
      <w:r w:rsidR="004A50A2">
        <w:t>tym etapie pracownik wybiera z listy dostawcę, u którego będzie zamawiał dostawę (rys. 4.51).</w:t>
      </w:r>
    </w:p>
    <w:p w:rsidR="004A50A2" w:rsidRDefault="004A50A2" w:rsidP="004A50A2">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4.57).</w:t>
      </w:r>
    </w:p>
    <w:p w:rsidR="004A50A2" w:rsidRDefault="004A50A2" w:rsidP="004A50A2">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Jeśli administrator chce zmienić uprawnienia pracownikowi lub zaktualizować jego dane</w:t>
      </w:r>
      <w:bookmarkStart w:id="51" w:name="_GoBack"/>
      <w:r w:rsidR="00C213E1">
        <w:t>,</w:t>
      </w:r>
      <w:bookmarkEnd w:id="51"/>
      <w:r>
        <w:t xml:space="preserv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52" w:name="_Toc30596976"/>
      <w:r w:rsidRPr="00C57843">
        <w:rPr>
          <w:color w:val="000000" w:themeColor="text1"/>
        </w:rPr>
        <w:lastRenderedPageBreak/>
        <w:t>Podsumowanie</w:t>
      </w:r>
      <w:bookmarkEnd w:id="52"/>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53" w:name="_Toc30596977"/>
      <w:r w:rsidRPr="00C57843">
        <w:rPr>
          <w:color w:val="000000" w:themeColor="text1"/>
        </w:rPr>
        <w:lastRenderedPageBreak/>
        <w:t>Bibliografia</w:t>
      </w:r>
      <w:bookmarkEnd w:id="53"/>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85"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C2486A" w:rsidP="0085095D">
      <w:pPr>
        <w:pStyle w:val="Bibliografia"/>
        <w:rPr>
          <w:lang w:val="en-US"/>
        </w:rPr>
      </w:pPr>
      <w:hyperlink r:id="rId86"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87"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88"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89"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0"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91"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92"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93"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94"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95"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96" w:history="1">
        <w:r>
          <w:rPr>
            <w:rStyle w:val="Hipercze"/>
          </w:rPr>
          <w:t>https://www.michalwolski.pl/diagramy-uml/diagram-klas/</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54" w:name="_Toc30596978"/>
      <w:r w:rsidRPr="00C57843">
        <w:rPr>
          <w:color w:val="000000" w:themeColor="text1"/>
        </w:rPr>
        <w:lastRenderedPageBreak/>
        <w:t>Spis tabel</w:t>
      </w:r>
      <w:bookmarkEnd w:id="54"/>
    </w:p>
    <w:p w:rsidR="00C51964" w:rsidRPr="00C57843" w:rsidRDefault="00C51964" w:rsidP="00C51964">
      <w:pPr>
        <w:pStyle w:val="Nagwek1"/>
        <w:numPr>
          <w:ilvl w:val="0"/>
          <w:numId w:val="0"/>
        </w:numPr>
        <w:rPr>
          <w:color w:val="000000" w:themeColor="text1"/>
        </w:rPr>
      </w:pPr>
      <w:bookmarkStart w:id="55" w:name="_Toc30596979"/>
      <w:r w:rsidRPr="00C57843">
        <w:rPr>
          <w:color w:val="000000" w:themeColor="text1"/>
        </w:rPr>
        <w:lastRenderedPageBreak/>
        <w:t>Spis Rysunków</w:t>
      </w:r>
      <w:bookmarkEnd w:id="55"/>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486A" w:rsidRDefault="00C2486A" w:rsidP="004F0278">
      <w:r>
        <w:separator/>
      </w:r>
    </w:p>
  </w:endnote>
  <w:endnote w:type="continuationSeparator" w:id="0">
    <w:p w:rsidR="00C2486A" w:rsidRDefault="00C2486A"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5E4A" w:rsidRDefault="001C5E4A"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EndPr/>
    <w:sdtContent>
      <w:p w:rsidR="001C5E4A" w:rsidRDefault="003C4E16">
        <w:pPr>
          <w:pStyle w:val="Stopka"/>
        </w:pPr>
        <w:r>
          <w:fldChar w:fldCharType="begin"/>
        </w:r>
        <w:r w:rsidR="001C5E4A">
          <w:instrText>PAGE   \* MERGEFORMAT</w:instrText>
        </w:r>
        <w:r>
          <w:fldChar w:fldCharType="separate"/>
        </w:r>
        <w:r w:rsidR="000C65C7">
          <w:rPr>
            <w:noProof/>
          </w:rPr>
          <w:t>4</w:t>
        </w:r>
        <w:r>
          <w:fldChar w:fldCharType="end"/>
        </w:r>
      </w:p>
    </w:sdtContent>
  </w:sdt>
  <w:p w:rsidR="001C5E4A" w:rsidRDefault="001C5E4A">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5E4A" w:rsidRDefault="003C4E16" w:rsidP="004F0278">
    <w:pPr>
      <w:pStyle w:val="Stopka"/>
      <w:jc w:val="right"/>
    </w:pPr>
    <w:r>
      <w:fldChar w:fldCharType="begin"/>
    </w:r>
    <w:r w:rsidR="001C5E4A">
      <w:instrText xml:space="preserve"> PAGE   \* MERGEFORMAT </w:instrText>
    </w:r>
    <w:r>
      <w:fldChar w:fldCharType="separate"/>
    </w:r>
    <w:r w:rsidR="000C65C7">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486A" w:rsidRDefault="00C2486A" w:rsidP="004F0278">
      <w:r>
        <w:separator/>
      </w:r>
    </w:p>
  </w:footnote>
  <w:footnote w:type="continuationSeparator" w:id="0">
    <w:p w:rsidR="00C2486A" w:rsidRDefault="00C2486A"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4D9E"/>
    <w:rsid w:val="00014E4B"/>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11C4"/>
    <w:rsid w:val="00062849"/>
    <w:rsid w:val="0007150E"/>
    <w:rsid w:val="00071649"/>
    <w:rsid w:val="00072216"/>
    <w:rsid w:val="00073D22"/>
    <w:rsid w:val="00081A5D"/>
    <w:rsid w:val="00083BF8"/>
    <w:rsid w:val="00086CB4"/>
    <w:rsid w:val="0008781A"/>
    <w:rsid w:val="000913D9"/>
    <w:rsid w:val="00091E1F"/>
    <w:rsid w:val="00093262"/>
    <w:rsid w:val="00095504"/>
    <w:rsid w:val="000958C5"/>
    <w:rsid w:val="000A2165"/>
    <w:rsid w:val="000A3A81"/>
    <w:rsid w:val="000B2CDB"/>
    <w:rsid w:val="000B3039"/>
    <w:rsid w:val="000B3A6C"/>
    <w:rsid w:val="000B7527"/>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D72"/>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47428"/>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3840"/>
    <w:rsid w:val="001845DA"/>
    <w:rsid w:val="00187E11"/>
    <w:rsid w:val="0019074C"/>
    <w:rsid w:val="00190A41"/>
    <w:rsid w:val="0019214B"/>
    <w:rsid w:val="001934A6"/>
    <w:rsid w:val="00195F3D"/>
    <w:rsid w:val="001A526E"/>
    <w:rsid w:val="001A7A8B"/>
    <w:rsid w:val="001B4774"/>
    <w:rsid w:val="001B56C3"/>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7F4B"/>
    <w:rsid w:val="002602CB"/>
    <w:rsid w:val="00260B20"/>
    <w:rsid w:val="002635C5"/>
    <w:rsid w:val="002639C7"/>
    <w:rsid w:val="00264A55"/>
    <w:rsid w:val="00286238"/>
    <w:rsid w:val="0028795E"/>
    <w:rsid w:val="002924FB"/>
    <w:rsid w:val="00294A6A"/>
    <w:rsid w:val="0029659D"/>
    <w:rsid w:val="002A198C"/>
    <w:rsid w:val="002A54F7"/>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2CE0"/>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B4BB6"/>
    <w:rsid w:val="003C0F6D"/>
    <w:rsid w:val="003C4610"/>
    <w:rsid w:val="003C4E16"/>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1499"/>
    <w:rsid w:val="0047384A"/>
    <w:rsid w:val="00477F00"/>
    <w:rsid w:val="0048194F"/>
    <w:rsid w:val="0048798D"/>
    <w:rsid w:val="004901D8"/>
    <w:rsid w:val="00492024"/>
    <w:rsid w:val="00493DCA"/>
    <w:rsid w:val="004952EB"/>
    <w:rsid w:val="00495D69"/>
    <w:rsid w:val="004A4928"/>
    <w:rsid w:val="004A50A2"/>
    <w:rsid w:val="004B26CC"/>
    <w:rsid w:val="004B62A5"/>
    <w:rsid w:val="004C54D7"/>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C7352"/>
    <w:rsid w:val="005D10C3"/>
    <w:rsid w:val="005D407D"/>
    <w:rsid w:val="005D6E0A"/>
    <w:rsid w:val="005E00D7"/>
    <w:rsid w:val="005E4244"/>
    <w:rsid w:val="005E7F31"/>
    <w:rsid w:val="005F2FD5"/>
    <w:rsid w:val="005F515F"/>
    <w:rsid w:val="00601474"/>
    <w:rsid w:val="00602190"/>
    <w:rsid w:val="00605B8F"/>
    <w:rsid w:val="006062B6"/>
    <w:rsid w:val="006116CB"/>
    <w:rsid w:val="00620B8E"/>
    <w:rsid w:val="006267F6"/>
    <w:rsid w:val="0063451C"/>
    <w:rsid w:val="00641FFE"/>
    <w:rsid w:val="00642865"/>
    <w:rsid w:val="006520AB"/>
    <w:rsid w:val="006559CC"/>
    <w:rsid w:val="00662871"/>
    <w:rsid w:val="00665048"/>
    <w:rsid w:val="00672DB7"/>
    <w:rsid w:val="00685A28"/>
    <w:rsid w:val="00687832"/>
    <w:rsid w:val="00687C3E"/>
    <w:rsid w:val="00697D19"/>
    <w:rsid w:val="006A3D54"/>
    <w:rsid w:val="006C1866"/>
    <w:rsid w:val="006C395A"/>
    <w:rsid w:val="006C769D"/>
    <w:rsid w:val="006C7B3D"/>
    <w:rsid w:val="006D5758"/>
    <w:rsid w:val="006D749F"/>
    <w:rsid w:val="006E3787"/>
    <w:rsid w:val="006E3FE9"/>
    <w:rsid w:val="006E513F"/>
    <w:rsid w:val="006E7572"/>
    <w:rsid w:val="006F0D3A"/>
    <w:rsid w:val="006F450A"/>
    <w:rsid w:val="006F79A3"/>
    <w:rsid w:val="00701984"/>
    <w:rsid w:val="00703FCD"/>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561"/>
    <w:rsid w:val="00762F2C"/>
    <w:rsid w:val="00765391"/>
    <w:rsid w:val="0076565C"/>
    <w:rsid w:val="00765C12"/>
    <w:rsid w:val="007666F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7940"/>
    <w:rsid w:val="007C0C15"/>
    <w:rsid w:val="007C28C4"/>
    <w:rsid w:val="007C310C"/>
    <w:rsid w:val="007C334D"/>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409C"/>
    <w:rsid w:val="00926C7E"/>
    <w:rsid w:val="00933B5A"/>
    <w:rsid w:val="00952076"/>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47DA4"/>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C1B09"/>
    <w:rsid w:val="00AC6B9D"/>
    <w:rsid w:val="00AC7C75"/>
    <w:rsid w:val="00AD0A2A"/>
    <w:rsid w:val="00AE03E6"/>
    <w:rsid w:val="00AE0D88"/>
    <w:rsid w:val="00AE49EF"/>
    <w:rsid w:val="00AE576E"/>
    <w:rsid w:val="00AF0806"/>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61ADB"/>
    <w:rsid w:val="00B62311"/>
    <w:rsid w:val="00B65BA6"/>
    <w:rsid w:val="00B6711B"/>
    <w:rsid w:val="00B67504"/>
    <w:rsid w:val="00B70C36"/>
    <w:rsid w:val="00B73D1E"/>
    <w:rsid w:val="00B755A9"/>
    <w:rsid w:val="00B83223"/>
    <w:rsid w:val="00B83478"/>
    <w:rsid w:val="00B85197"/>
    <w:rsid w:val="00B92778"/>
    <w:rsid w:val="00B93B4B"/>
    <w:rsid w:val="00B95957"/>
    <w:rsid w:val="00BA6B5F"/>
    <w:rsid w:val="00BA7FB9"/>
    <w:rsid w:val="00BB2036"/>
    <w:rsid w:val="00BB64B3"/>
    <w:rsid w:val="00BB6841"/>
    <w:rsid w:val="00BB740E"/>
    <w:rsid w:val="00BC2153"/>
    <w:rsid w:val="00BC3B89"/>
    <w:rsid w:val="00BC41A4"/>
    <w:rsid w:val="00BC572C"/>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6E5F"/>
    <w:rsid w:val="00D873CB"/>
    <w:rsid w:val="00D97EDE"/>
    <w:rsid w:val="00DA5662"/>
    <w:rsid w:val="00DA5F41"/>
    <w:rsid w:val="00DB35BA"/>
    <w:rsid w:val="00DB3B03"/>
    <w:rsid w:val="00DC0F03"/>
    <w:rsid w:val="00DC4163"/>
    <w:rsid w:val="00DC4C01"/>
    <w:rsid w:val="00DC767A"/>
    <w:rsid w:val="00DC78C8"/>
    <w:rsid w:val="00DD1D5A"/>
    <w:rsid w:val="00DD42CD"/>
    <w:rsid w:val="00DD5789"/>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2FCF"/>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1A91"/>
    <w:rsid w:val="00F17917"/>
    <w:rsid w:val="00F17E61"/>
    <w:rsid w:val="00F21A02"/>
    <w:rsid w:val="00F227B8"/>
    <w:rsid w:val="00F23036"/>
    <w:rsid w:val="00F23B41"/>
    <w:rsid w:val="00F30082"/>
    <w:rsid w:val="00F35AE6"/>
    <w:rsid w:val="00F4260D"/>
    <w:rsid w:val="00F51006"/>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ww.testin.pl/strony-internetowe-poznaj-historie-jezyka-html/"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3techs.com/technologies/overview/programming_languag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apachefriends.org/pl/index.htm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danielpietrasik.pl/historia-css/" TargetMode="External"/><Relationship Id="rId95" Type="http://schemas.openxmlformats.org/officeDocument/2006/relationships/hyperlink" Target="https://en.wikipedia.org/wiki/SQL" TargetMode="External"/><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localhost/lepsza/confirmation.php?key=56dbe91f1ed1622a728eeceb626d2b2f27560e90ae0fabc86579b0a408f9a0579da9"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mfiles.pl/pl/index.php/Sklep_internetowy" TargetMode="External"/><Relationship Id="rId93" Type="http://schemas.openxmlformats.org/officeDocument/2006/relationships/hyperlink" Target="https://tcpdf.org/"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computersun.pl/php_db/mysql/wiedziec-o-mysql-w_89.html" TargetMode="External"/><Relationship Id="rId91" Type="http://schemas.openxmlformats.org/officeDocument/2006/relationships/hyperlink" Target="https://getbootstrap.com/" TargetMode="External"/><Relationship Id="rId96" Type="http://schemas.openxmlformats.org/officeDocument/2006/relationships/hyperlink" Target="https://www.michalwolski.pl/diagramy-uml/diagram-kl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5b3%5d%20XAMPP%20https://pl.wikipedia.org/wiki/XAMPP" TargetMode="External"/><Relationship Id="rId94" Type="http://schemas.openxmlformats.org/officeDocument/2006/relationships/hyperlink" Target="https://github.com/PHPMailer/PHPMailer"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6C6036-669E-464F-A9C4-7F844BAF6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2029</TotalTime>
  <Pages>61</Pages>
  <Words>8177</Words>
  <Characters>49062</Characters>
  <Application>Microsoft Office Word</Application>
  <DocSecurity>0</DocSecurity>
  <Lines>408</Lines>
  <Paragraphs>114</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57125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735</cp:revision>
  <cp:lastPrinted>2019-12-27T20:31:00Z</cp:lastPrinted>
  <dcterms:created xsi:type="dcterms:W3CDTF">2017-12-17T11:35:00Z</dcterms:created>
  <dcterms:modified xsi:type="dcterms:W3CDTF">2020-01-26T12:18:00Z</dcterms:modified>
</cp:coreProperties>
</file>