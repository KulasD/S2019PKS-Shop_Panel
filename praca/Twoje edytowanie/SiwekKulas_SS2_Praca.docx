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ela-Siatka"/>
        <w:tblW w:w="0" w:type="auto"/>
        <w:tblBorders>
          <w:insideH w:val="none" w:sz="0" w:space="0" w:color="auto"/>
          <w:insideV w:val="none" w:sz="0" w:space="0" w:color="auto"/>
        </w:tblBorders>
        <w:tblLayout w:type="fixed"/>
        <w:tblLook w:val="04A0" w:firstRow="1" w:lastRow="0" w:firstColumn="1" w:lastColumn="0" w:noHBand="0" w:noVBand="1"/>
      </w:tblPr>
      <w:tblGrid>
        <w:gridCol w:w="9211"/>
      </w:tblGrid>
      <w:tr w:rsidR="00CC71D3" w:rsidRPr="00C57843" w:rsidTr="00E56042">
        <w:trPr>
          <w:cantSplit/>
          <w:trHeight w:val="2125"/>
        </w:trPr>
        <w:tc>
          <w:tcPr>
            <w:tcW w:w="9211" w:type="dxa"/>
          </w:tcPr>
          <w:p w:rsidR="00E56042" w:rsidRPr="00C57843" w:rsidRDefault="00E56042" w:rsidP="00E56042">
            <w:pPr>
              <w:keepNext/>
              <w:keepLines/>
              <w:spacing w:before="120"/>
              <w:ind w:left="992" w:right="567"/>
              <w:jc w:val="center"/>
              <w:rPr>
                <w:rFonts w:ascii="Arial" w:hAnsi="Arial"/>
                <w:b/>
                <w:color w:val="000000" w:themeColor="text1"/>
                <w:sz w:val="32"/>
                <w:szCs w:val="32"/>
              </w:rPr>
            </w:pPr>
          </w:p>
          <w:p w:rsidR="00E56042" w:rsidRPr="00C57843" w:rsidRDefault="00E56042" w:rsidP="00E56042">
            <w:pPr>
              <w:keepNext/>
              <w:keepLines/>
              <w:ind w:left="993" w:right="566"/>
              <w:jc w:val="center"/>
              <w:rPr>
                <w:rFonts w:ascii="Arial" w:hAnsi="Arial" w:cs="Arial"/>
                <w:color w:val="000000" w:themeColor="text1"/>
                <w:sz w:val="20"/>
                <w:szCs w:val="20"/>
              </w:rPr>
            </w:pPr>
            <w:r w:rsidRPr="00C57843">
              <w:rPr>
                <w:rFonts w:ascii="Arial" w:hAnsi="Arial"/>
                <w:b/>
                <w:noProof/>
                <w:color w:val="000000" w:themeColor="text1"/>
                <w:sz w:val="32"/>
                <w:szCs w:val="32"/>
                <w:lang w:eastAsia="pl-PL"/>
              </w:rPr>
              <w:drawing>
                <wp:anchor distT="0" distB="0" distL="114300" distR="114300" simplePos="0" relativeHeight="251659264" behindDoc="0" locked="1" layoutInCell="1" allowOverlap="1">
                  <wp:simplePos x="0" y="0"/>
                  <wp:positionH relativeFrom="margin">
                    <wp:posOffset>180340</wp:posOffset>
                  </wp:positionH>
                  <wp:positionV relativeFrom="paragraph">
                    <wp:posOffset>0</wp:posOffset>
                  </wp:positionV>
                  <wp:extent cx="877147" cy="829734"/>
                  <wp:effectExtent l="19050" t="0" r="0" b="0"/>
                  <wp:wrapNone/>
                  <wp:docPr id="2" name="Obraz 13" descr="LOGO PWSZ - zmniejs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PWSZ - zmniejszone"/>
                          <pic:cNvPicPr>
                            <a:picLocks noChangeAspect="1" noChangeArrowheads="1"/>
                          </pic:cNvPicPr>
                        </pic:nvPicPr>
                        <pic:blipFill>
                          <a:blip r:embed="rId9" cstate="print"/>
                          <a:srcRect/>
                          <a:stretch>
                            <a:fillRect/>
                          </a:stretch>
                        </pic:blipFill>
                        <pic:spPr bwMode="auto">
                          <a:xfrm>
                            <a:off x="0" y="0"/>
                            <a:ext cx="877147" cy="829734"/>
                          </a:xfrm>
                          <a:prstGeom prst="rect">
                            <a:avLst/>
                          </a:prstGeom>
                          <a:noFill/>
                          <a:ln w="9525">
                            <a:noFill/>
                            <a:miter lim="800000"/>
                            <a:headEnd/>
                            <a:tailEnd/>
                          </a:ln>
                        </pic:spPr>
                      </pic:pic>
                    </a:graphicData>
                  </a:graphic>
                </wp:anchor>
              </w:drawing>
            </w:r>
            <w:r w:rsidRPr="00C57843">
              <w:rPr>
                <w:rFonts w:ascii="Arial" w:hAnsi="Arial"/>
                <w:b/>
                <w:color w:val="000000" w:themeColor="text1"/>
                <w:sz w:val="32"/>
                <w:szCs w:val="32"/>
              </w:rPr>
              <w:t>Państwowa Wyższa Szkoła Zawodowa</w:t>
            </w:r>
            <w:r w:rsidRPr="00C57843">
              <w:rPr>
                <w:rFonts w:ascii="Arial" w:hAnsi="Arial"/>
                <w:b/>
                <w:color w:val="000000" w:themeColor="text1"/>
                <w:sz w:val="32"/>
                <w:szCs w:val="32"/>
              </w:rPr>
              <w:br/>
              <w:t>w Tarnowie</w:t>
            </w:r>
          </w:p>
        </w:tc>
      </w:tr>
      <w:tr w:rsidR="00CC71D3" w:rsidRPr="00C57843" w:rsidTr="00E56042">
        <w:trPr>
          <w:cantSplit/>
          <w:trHeight w:val="1549"/>
        </w:trPr>
        <w:tc>
          <w:tcPr>
            <w:tcW w:w="9211" w:type="dxa"/>
          </w:tcPr>
          <w:p w:rsidR="00765391" w:rsidRPr="00C57843" w:rsidRDefault="00E56042" w:rsidP="00E56042">
            <w:pPr>
              <w:keepNext/>
              <w:keepLines/>
              <w:ind w:left="567" w:right="566"/>
              <w:jc w:val="center"/>
              <w:rPr>
                <w:rFonts w:ascii="Arial" w:hAnsi="Arial" w:cs="Arial"/>
                <w:color w:val="000000" w:themeColor="text1"/>
                <w:sz w:val="20"/>
                <w:szCs w:val="20"/>
              </w:rPr>
            </w:pPr>
            <w:r w:rsidRPr="00C57843">
              <w:rPr>
                <w:rFonts w:ascii="Arial" w:hAnsi="Arial" w:cs="Arial"/>
                <w:b/>
                <w:color w:val="000000" w:themeColor="text1"/>
                <w:sz w:val="48"/>
                <w:szCs w:val="48"/>
              </w:rPr>
              <w:t>Instytut Politechniczny</w:t>
            </w:r>
          </w:p>
          <w:p w:rsidR="00E56042" w:rsidRPr="00C57843" w:rsidRDefault="00E56042" w:rsidP="00765391">
            <w:pPr>
              <w:rPr>
                <w:rFonts w:ascii="Arial" w:hAnsi="Arial" w:cs="Arial"/>
                <w:color w:val="000000" w:themeColor="text1"/>
                <w:sz w:val="20"/>
                <w:szCs w:val="20"/>
              </w:rPr>
            </w:pPr>
          </w:p>
        </w:tc>
      </w:tr>
      <w:tr w:rsidR="00CC71D3" w:rsidRPr="00C57843" w:rsidTr="00E56042">
        <w:trPr>
          <w:cantSplit/>
          <w:trHeight w:val="1691"/>
        </w:trPr>
        <w:tc>
          <w:tcPr>
            <w:tcW w:w="9211" w:type="dxa"/>
          </w:tcPr>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Kierunek: Informatyka</w:t>
            </w: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Specjalność: Informatyka stosowana</w:t>
            </w:r>
          </w:p>
          <w:p w:rsidR="00E56042" w:rsidRPr="00C57843" w:rsidRDefault="00E56042"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28"/>
              </w:rPr>
              <w:t>201</w:t>
            </w:r>
            <w:r w:rsidR="00765391" w:rsidRPr="00C57843">
              <w:rPr>
                <w:rFonts w:ascii="Arial" w:hAnsi="Arial"/>
                <w:color w:val="000000" w:themeColor="text1"/>
                <w:sz w:val="28"/>
              </w:rPr>
              <w:t>9</w:t>
            </w:r>
            <w:r w:rsidRPr="00C57843">
              <w:rPr>
                <w:rFonts w:ascii="Arial" w:hAnsi="Arial"/>
                <w:color w:val="000000" w:themeColor="text1"/>
                <w:sz w:val="28"/>
              </w:rPr>
              <w:t>/20</w:t>
            </w:r>
            <w:r w:rsidR="00765391" w:rsidRPr="00C57843">
              <w:rPr>
                <w:rFonts w:ascii="Arial" w:hAnsi="Arial"/>
                <w:color w:val="000000" w:themeColor="text1"/>
                <w:sz w:val="28"/>
              </w:rPr>
              <w:t>20</w:t>
            </w:r>
          </w:p>
        </w:tc>
      </w:tr>
      <w:tr w:rsidR="00CC71D3" w:rsidRPr="00C57843" w:rsidTr="00E56042">
        <w:trPr>
          <w:cantSplit/>
          <w:trHeight w:val="998"/>
        </w:trPr>
        <w:tc>
          <w:tcPr>
            <w:tcW w:w="9211" w:type="dxa"/>
          </w:tcPr>
          <w:p w:rsidR="00E56042" w:rsidRPr="00C57843" w:rsidRDefault="00765391" w:rsidP="00E56042">
            <w:pPr>
              <w:keepNext/>
              <w:keepLines/>
              <w:ind w:left="567" w:right="566"/>
              <w:jc w:val="center"/>
              <w:rPr>
                <w:rFonts w:ascii="Arial" w:hAnsi="Arial"/>
                <w:color w:val="000000" w:themeColor="text1"/>
                <w:sz w:val="36"/>
                <w:szCs w:val="36"/>
              </w:rPr>
            </w:pPr>
            <w:r w:rsidRPr="00C57843">
              <w:rPr>
                <w:rFonts w:ascii="Arial" w:hAnsi="Arial"/>
                <w:color w:val="000000" w:themeColor="text1"/>
                <w:sz w:val="36"/>
                <w:szCs w:val="36"/>
              </w:rPr>
              <w:t>Dawid Kulas</w:t>
            </w:r>
          </w:p>
          <w:p w:rsidR="00765391" w:rsidRPr="00C57843" w:rsidRDefault="001C25D9" w:rsidP="00E56042">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36"/>
                <w:szCs w:val="36"/>
              </w:rPr>
              <w:t>Dominik Siwek</w:t>
            </w:r>
          </w:p>
        </w:tc>
      </w:tr>
      <w:tr w:rsidR="00CC71D3" w:rsidRPr="00C57843" w:rsidTr="00E56042">
        <w:trPr>
          <w:cantSplit/>
          <w:trHeight w:val="687"/>
        </w:trPr>
        <w:tc>
          <w:tcPr>
            <w:tcW w:w="9211" w:type="dxa"/>
          </w:tcPr>
          <w:p w:rsidR="00765391" w:rsidRPr="00C57843" w:rsidRDefault="00765391" w:rsidP="00E56042">
            <w:pPr>
              <w:keepNext/>
              <w:keepLines/>
              <w:ind w:left="567" w:right="566"/>
              <w:jc w:val="center"/>
              <w:rPr>
                <w:rFonts w:ascii="Arial" w:hAnsi="Arial"/>
                <w:color w:val="000000" w:themeColor="text1"/>
                <w:sz w:val="28"/>
              </w:rPr>
            </w:pPr>
          </w:p>
          <w:p w:rsidR="00E56042" w:rsidRPr="00C57843" w:rsidRDefault="00E56042" w:rsidP="00E56042">
            <w:pPr>
              <w:keepNext/>
              <w:keepLines/>
              <w:ind w:left="567" w:right="566"/>
              <w:jc w:val="center"/>
              <w:rPr>
                <w:rFonts w:ascii="Arial" w:hAnsi="Arial"/>
                <w:color w:val="000000" w:themeColor="text1"/>
                <w:sz w:val="28"/>
              </w:rPr>
            </w:pPr>
            <w:r w:rsidRPr="00C57843">
              <w:rPr>
                <w:rFonts w:ascii="Arial" w:hAnsi="Arial"/>
                <w:color w:val="000000" w:themeColor="text1"/>
                <w:sz w:val="28"/>
              </w:rPr>
              <w:t>PRACA INŻYNIERSKA</w:t>
            </w:r>
          </w:p>
          <w:p w:rsidR="00CC71D3" w:rsidRPr="00C57843" w:rsidRDefault="00CC71D3" w:rsidP="00E56042">
            <w:pPr>
              <w:keepNext/>
              <w:keepLines/>
              <w:ind w:left="567" w:right="566"/>
              <w:jc w:val="center"/>
              <w:rPr>
                <w:rFonts w:ascii="Arial" w:hAnsi="Arial" w:cs="Arial"/>
                <w:color w:val="000000" w:themeColor="text1"/>
                <w:sz w:val="20"/>
                <w:szCs w:val="20"/>
              </w:rPr>
            </w:pPr>
          </w:p>
        </w:tc>
      </w:tr>
      <w:tr w:rsidR="00CC71D3" w:rsidRPr="00C57843" w:rsidTr="00E56042">
        <w:trPr>
          <w:cantSplit/>
          <w:trHeight w:val="2547"/>
        </w:trPr>
        <w:tc>
          <w:tcPr>
            <w:tcW w:w="9211" w:type="dxa"/>
          </w:tcPr>
          <w:p w:rsidR="00E56042" w:rsidRPr="00C57843" w:rsidRDefault="00765391" w:rsidP="00765391">
            <w:pPr>
              <w:keepNext/>
              <w:keepLines/>
              <w:ind w:left="567" w:right="566"/>
              <w:jc w:val="center"/>
              <w:rPr>
                <w:rFonts w:ascii="Arial" w:hAnsi="Arial" w:cs="Arial"/>
                <w:color w:val="000000" w:themeColor="text1"/>
                <w:sz w:val="20"/>
                <w:szCs w:val="20"/>
              </w:rPr>
            </w:pPr>
            <w:r w:rsidRPr="00C57843">
              <w:rPr>
                <w:rFonts w:ascii="Arial" w:hAnsi="Arial"/>
                <w:color w:val="000000" w:themeColor="text1"/>
                <w:sz w:val="52"/>
                <w:szCs w:val="52"/>
              </w:rPr>
              <w:t>Zaprojektowanie i wykonanie systemu wspomagającego działalność sklepu ze sprzętem komputerowym</w:t>
            </w:r>
            <w:r w:rsidR="00E56042" w:rsidRPr="00C57843">
              <w:rPr>
                <w:rFonts w:ascii="Arial" w:hAnsi="Arial"/>
                <w:color w:val="000000" w:themeColor="text1"/>
                <w:sz w:val="52"/>
                <w:szCs w:val="52"/>
              </w:rPr>
              <w:t xml:space="preserve"> </w:t>
            </w:r>
          </w:p>
        </w:tc>
      </w:tr>
      <w:tr w:rsidR="00CC71D3" w:rsidRPr="00C57843" w:rsidTr="00435DFA">
        <w:trPr>
          <w:cantSplit/>
          <w:trHeight w:val="3306"/>
        </w:trPr>
        <w:tc>
          <w:tcPr>
            <w:tcW w:w="9211" w:type="dxa"/>
          </w:tcPr>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765391" w:rsidRPr="00C57843" w:rsidRDefault="00765391" w:rsidP="00E56042">
            <w:pPr>
              <w:keepNext/>
              <w:keepLines/>
              <w:ind w:left="4536" w:right="282"/>
              <w:rPr>
                <w:rFonts w:ascii="Arial" w:hAnsi="Arial"/>
                <w:color w:val="000000" w:themeColor="text1"/>
                <w:sz w:val="28"/>
              </w:rPr>
            </w:pPr>
          </w:p>
          <w:p w:rsidR="00E56042" w:rsidRPr="00C57843" w:rsidRDefault="00E56042" w:rsidP="00E56042">
            <w:pPr>
              <w:keepNext/>
              <w:keepLines/>
              <w:ind w:left="4536" w:right="282"/>
              <w:rPr>
                <w:rFonts w:ascii="Arial" w:hAnsi="Arial"/>
                <w:color w:val="000000" w:themeColor="text1"/>
                <w:sz w:val="28"/>
              </w:rPr>
            </w:pPr>
            <w:r w:rsidRPr="00C57843">
              <w:rPr>
                <w:rFonts w:ascii="Arial" w:hAnsi="Arial"/>
                <w:color w:val="000000" w:themeColor="text1"/>
                <w:sz w:val="28"/>
              </w:rPr>
              <w:t>Promotor pracy</w:t>
            </w:r>
          </w:p>
          <w:p w:rsidR="00E56042" w:rsidRPr="00C57843" w:rsidRDefault="0074291F" w:rsidP="0074291F">
            <w:pPr>
              <w:keepNext/>
              <w:keepLines/>
              <w:ind w:left="4536" w:right="282"/>
              <w:rPr>
                <w:rFonts w:ascii="Arial" w:hAnsi="Arial" w:cs="Arial"/>
                <w:color w:val="000000" w:themeColor="text1"/>
                <w:sz w:val="20"/>
                <w:szCs w:val="20"/>
              </w:rPr>
            </w:pPr>
            <w:r>
              <w:rPr>
                <w:rFonts w:ascii="Arial" w:hAnsi="Arial"/>
                <w:color w:val="000000" w:themeColor="text1"/>
                <w:sz w:val="28"/>
              </w:rPr>
              <w:t>dr</w:t>
            </w:r>
            <w:r w:rsidR="00E56042" w:rsidRPr="00C57843">
              <w:rPr>
                <w:rFonts w:ascii="Arial" w:hAnsi="Arial"/>
                <w:color w:val="000000" w:themeColor="text1"/>
                <w:sz w:val="28"/>
              </w:rPr>
              <w:t xml:space="preserve"> inż. </w:t>
            </w:r>
            <w:r>
              <w:rPr>
                <w:rFonts w:ascii="Arial" w:hAnsi="Arial"/>
                <w:color w:val="000000" w:themeColor="text1"/>
                <w:sz w:val="28"/>
              </w:rPr>
              <w:t>Stanisław Stoch</w:t>
            </w:r>
          </w:p>
        </w:tc>
      </w:tr>
      <w:tr w:rsidR="00E56042" w:rsidRPr="00C57843" w:rsidTr="00E56042">
        <w:trPr>
          <w:cantSplit/>
          <w:trHeight w:val="834"/>
        </w:trPr>
        <w:tc>
          <w:tcPr>
            <w:tcW w:w="9211" w:type="dxa"/>
          </w:tcPr>
          <w:p w:rsidR="00E56042" w:rsidRPr="00C57843" w:rsidRDefault="00E56042" w:rsidP="00435DFA">
            <w:pPr>
              <w:keepLines/>
              <w:ind w:left="567" w:right="567"/>
              <w:jc w:val="center"/>
              <w:rPr>
                <w:rFonts w:ascii="Arial" w:hAnsi="Arial" w:cs="Arial"/>
                <w:color w:val="000000" w:themeColor="text1"/>
                <w:sz w:val="20"/>
                <w:szCs w:val="20"/>
              </w:rPr>
            </w:pPr>
            <w:r w:rsidRPr="00C57843">
              <w:rPr>
                <w:rFonts w:ascii="Arial" w:hAnsi="Arial" w:cs="Arial"/>
                <w:color w:val="000000" w:themeColor="text1"/>
                <w:sz w:val="20"/>
                <w:szCs w:val="20"/>
              </w:rPr>
              <w:t xml:space="preserve">Tarnów </w:t>
            </w:r>
            <w:r w:rsidR="00EC0B49">
              <w:rPr>
                <w:rFonts w:ascii="Arial" w:hAnsi="Arial" w:cs="Arial"/>
                <w:color w:val="000000" w:themeColor="text1"/>
                <w:sz w:val="20"/>
                <w:szCs w:val="20"/>
              </w:rPr>
              <w:t>2019/</w:t>
            </w:r>
            <w:r w:rsidRPr="00C57843">
              <w:rPr>
                <w:rFonts w:ascii="Arial" w:hAnsi="Arial" w:cs="Arial"/>
                <w:color w:val="000000" w:themeColor="text1"/>
                <w:sz w:val="20"/>
                <w:szCs w:val="20"/>
              </w:rPr>
              <w:t>20</w:t>
            </w:r>
            <w:r w:rsidR="00435DFA" w:rsidRPr="00C57843">
              <w:rPr>
                <w:rFonts w:ascii="Arial" w:hAnsi="Arial" w:cs="Arial"/>
                <w:color w:val="000000" w:themeColor="text1"/>
                <w:sz w:val="20"/>
                <w:szCs w:val="20"/>
              </w:rPr>
              <w:t>20</w:t>
            </w:r>
            <w:r w:rsidR="00EC0B49">
              <w:rPr>
                <w:rFonts w:ascii="Arial" w:hAnsi="Arial" w:cs="Arial"/>
                <w:color w:val="000000" w:themeColor="text1"/>
                <w:sz w:val="20"/>
                <w:szCs w:val="20"/>
              </w:rPr>
              <w:t>r.</w:t>
            </w:r>
          </w:p>
        </w:tc>
      </w:tr>
    </w:tbl>
    <w:p w:rsidR="00E56042" w:rsidRPr="00C57843" w:rsidRDefault="00E56042" w:rsidP="00AC6B9D">
      <w:pPr>
        <w:jc w:val="center"/>
        <w:rPr>
          <w:rFonts w:ascii="Arial" w:hAnsi="Arial" w:cs="Arial"/>
          <w:color w:val="000000" w:themeColor="text1"/>
          <w:sz w:val="20"/>
          <w:szCs w:val="20"/>
        </w:rPr>
      </w:pPr>
    </w:p>
    <w:p w:rsidR="00F00736" w:rsidRPr="00C57843" w:rsidRDefault="00F00736" w:rsidP="004F0278">
      <w:pPr>
        <w:jc w:val="center"/>
        <w:rPr>
          <w:color w:val="000000" w:themeColor="text1"/>
        </w:rPr>
        <w:sectPr w:rsidR="00F00736" w:rsidRPr="00C57843" w:rsidSect="004F0278">
          <w:type w:val="oddPage"/>
          <w:pgSz w:w="11906" w:h="16838" w:code="9"/>
          <w:pgMar w:top="1418" w:right="1134" w:bottom="1418" w:left="1134" w:header="709" w:footer="709" w:gutter="567"/>
          <w:cols w:space="708"/>
          <w:docGrid w:linePitch="360"/>
        </w:sectPr>
      </w:pPr>
    </w:p>
    <w:p w:rsidR="0096792F" w:rsidRPr="00C57843" w:rsidRDefault="0096792F" w:rsidP="0020492B">
      <w:pPr>
        <w:pStyle w:val="Tekstpodstawowy"/>
        <w:spacing w:line="240" w:lineRule="auto"/>
        <w:ind w:left="284" w:right="-1" w:firstLine="0"/>
        <w:jc w:val="center"/>
        <w:rPr>
          <w:rFonts w:ascii="Courier New" w:hAnsi="Courier New" w:cs="Courier New"/>
          <w:i/>
          <w:color w:val="000000" w:themeColor="text1"/>
          <w:szCs w:val="24"/>
        </w:rPr>
      </w:pPr>
    </w:p>
    <w:p w:rsidR="004F0278" w:rsidRPr="00C57843" w:rsidRDefault="004F0278">
      <w:pPr>
        <w:rPr>
          <w:color w:val="000000" w:themeColor="text1"/>
        </w:rPr>
      </w:pPr>
    </w:p>
    <w:p w:rsidR="004F0278" w:rsidRPr="00C57843" w:rsidRDefault="004F0278">
      <w:pPr>
        <w:rPr>
          <w:color w:val="000000" w:themeColor="text1"/>
        </w:rPr>
        <w:sectPr w:rsidR="004F0278" w:rsidRPr="00C57843" w:rsidSect="00F00736">
          <w:pgSz w:w="11906" w:h="16838" w:code="9"/>
          <w:pgMar w:top="1418" w:right="1134" w:bottom="1418" w:left="1134" w:header="709" w:footer="709" w:gutter="567"/>
          <w:cols w:space="708"/>
          <w:docGrid w:linePitch="360"/>
        </w:sectPr>
      </w:pP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FC7D0A">
          <w:pPr>
            <w:pStyle w:val="Nagwekspisutreci"/>
            <w:rPr>
              <w:color w:val="000000" w:themeColor="text1"/>
            </w:rPr>
          </w:pPr>
          <w:r w:rsidRPr="00C57843">
            <w:rPr>
              <w:color w:val="000000" w:themeColor="text1"/>
            </w:rPr>
            <w:t>Spis treści</w:t>
          </w:r>
        </w:p>
        <w:p w:rsidR="00837261" w:rsidRDefault="00E6334E">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29303858" w:history="1">
            <w:r w:rsidR="00837261" w:rsidRPr="00F31BB0">
              <w:rPr>
                <w:rStyle w:val="Hipercze"/>
                <w:noProof/>
              </w:rPr>
              <w:t>Wstęp</w:t>
            </w:r>
            <w:r w:rsidR="00837261">
              <w:rPr>
                <w:noProof/>
                <w:webHidden/>
              </w:rPr>
              <w:tab/>
            </w:r>
            <w:r>
              <w:rPr>
                <w:noProof/>
                <w:webHidden/>
              </w:rPr>
              <w:fldChar w:fldCharType="begin"/>
            </w:r>
            <w:r w:rsidR="00837261">
              <w:rPr>
                <w:noProof/>
                <w:webHidden/>
              </w:rPr>
              <w:instrText xml:space="preserve"> PAGEREF _Toc29303858 \h </w:instrText>
            </w:r>
            <w:r>
              <w:rPr>
                <w:noProof/>
                <w:webHidden/>
              </w:rPr>
            </w:r>
            <w:r>
              <w:rPr>
                <w:noProof/>
                <w:webHidden/>
              </w:rPr>
              <w:fldChar w:fldCharType="separate"/>
            </w:r>
            <w:r w:rsidR="00687656">
              <w:rPr>
                <w:noProof/>
                <w:webHidden/>
              </w:rPr>
              <w:t>3</w:t>
            </w:r>
            <w:r>
              <w:rPr>
                <w:noProof/>
                <w:webHidden/>
              </w:rPr>
              <w:fldChar w:fldCharType="end"/>
            </w:r>
          </w:hyperlink>
        </w:p>
        <w:p w:rsidR="00837261" w:rsidRDefault="00E25A27">
          <w:pPr>
            <w:pStyle w:val="Spistreci1"/>
            <w:rPr>
              <w:rFonts w:asciiTheme="minorHAnsi" w:eastAsiaTheme="minorEastAsia" w:hAnsiTheme="minorHAnsi" w:cstheme="minorBidi"/>
              <w:noProof/>
              <w:sz w:val="22"/>
              <w:lang w:eastAsia="pl-PL"/>
            </w:rPr>
          </w:pPr>
          <w:hyperlink w:anchor="_Toc29303859" w:history="1">
            <w:r w:rsidR="00837261" w:rsidRPr="00F31BB0">
              <w:rPr>
                <w:rStyle w:val="Hipercze"/>
                <w:noProof/>
              </w:rPr>
              <w:t>1.</w:t>
            </w:r>
            <w:r w:rsidR="00837261">
              <w:rPr>
                <w:rFonts w:asciiTheme="minorHAnsi" w:eastAsiaTheme="minorEastAsia" w:hAnsiTheme="minorHAnsi" w:cstheme="minorBidi"/>
                <w:noProof/>
                <w:sz w:val="22"/>
                <w:lang w:eastAsia="pl-PL"/>
              </w:rPr>
              <w:tab/>
            </w:r>
            <w:r w:rsidR="00837261" w:rsidRPr="00F31BB0">
              <w:rPr>
                <w:rStyle w:val="Hipercze"/>
                <w:noProof/>
              </w:rPr>
              <w:t>Sklep internetowy okiem biznesu</w:t>
            </w:r>
            <w:r w:rsidR="00837261">
              <w:rPr>
                <w:noProof/>
                <w:webHidden/>
              </w:rPr>
              <w:tab/>
            </w:r>
            <w:r w:rsidR="00E6334E">
              <w:rPr>
                <w:noProof/>
                <w:webHidden/>
              </w:rPr>
              <w:fldChar w:fldCharType="begin"/>
            </w:r>
            <w:r w:rsidR="00837261">
              <w:rPr>
                <w:noProof/>
                <w:webHidden/>
              </w:rPr>
              <w:instrText xml:space="preserve"> PAGEREF _Toc29303859 \h </w:instrText>
            </w:r>
            <w:r w:rsidR="00E6334E">
              <w:rPr>
                <w:noProof/>
                <w:webHidden/>
              </w:rPr>
            </w:r>
            <w:r w:rsidR="00E6334E">
              <w:rPr>
                <w:noProof/>
                <w:webHidden/>
              </w:rPr>
              <w:fldChar w:fldCharType="separate"/>
            </w:r>
            <w:r w:rsidR="00687656">
              <w:rPr>
                <w:noProof/>
                <w:webHidden/>
              </w:rPr>
              <w:t>4</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60" w:history="1">
            <w:r w:rsidR="00837261" w:rsidRPr="00F31BB0">
              <w:rPr>
                <w:rStyle w:val="Hipercze"/>
                <w:noProof/>
              </w:rPr>
              <w:t>1.1.</w:t>
            </w:r>
            <w:r w:rsidR="00837261">
              <w:rPr>
                <w:rFonts w:asciiTheme="minorHAnsi" w:eastAsiaTheme="minorEastAsia" w:hAnsiTheme="minorHAnsi" w:cstheme="minorBidi"/>
                <w:noProof/>
                <w:sz w:val="22"/>
                <w:lang w:eastAsia="pl-PL"/>
              </w:rPr>
              <w:tab/>
            </w:r>
            <w:r w:rsidR="00837261" w:rsidRPr="00F31BB0">
              <w:rPr>
                <w:rStyle w:val="Hipercze"/>
                <w:noProof/>
              </w:rPr>
              <w:t>Czym jest sklep internetowy?</w:t>
            </w:r>
            <w:r w:rsidR="00837261">
              <w:rPr>
                <w:noProof/>
                <w:webHidden/>
              </w:rPr>
              <w:tab/>
            </w:r>
            <w:r w:rsidR="00E6334E">
              <w:rPr>
                <w:noProof/>
                <w:webHidden/>
              </w:rPr>
              <w:fldChar w:fldCharType="begin"/>
            </w:r>
            <w:r w:rsidR="00837261">
              <w:rPr>
                <w:noProof/>
                <w:webHidden/>
              </w:rPr>
              <w:instrText xml:space="preserve"> PAGEREF _Toc29303860 \h </w:instrText>
            </w:r>
            <w:r w:rsidR="00E6334E">
              <w:rPr>
                <w:noProof/>
                <w:webHidden/>
              </w:rPr>
            </w:r>
            <w:r w:rsidR="00E6334E">
              <w:rPr>
                <w:noProof/>
                <w:webHidden/>
              </w:rPr>
              <w:fldChar w:fldCharType="separate"/>
            </w:r>
            <w:r w:rsidR="00687656">
              <w:rPr>
                <w:noProof/>
                <w:webHidden/>
              </w:rPr>
              <w:t>4</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61" w:history="1">
            <w:r w:rsidR="00837261" w:rsidRPr="00F31BB0">
              <w:rPr>
                <w:rStyle w:val="Hipercze"/>
                <w:noProof/>
              </w:rPr>
              <w:t>1.2.</w:t>
            </w:r>
            <w:r w:rsidR="00837261">
              <w:rPr>
                <w:rFonts w:asciiTheme="minorHAnsi" w:eastAsiaTheme="minorEastAsia" w:hAnsiTheme="minorHAnsi" w:cstheme="minorBidi"/>
                <w:noProof/>
                <w:sz w:val="22"/>
                <w:lang w:eastAsia="pl-PL"/>
              </w:rPr>
              <w:tab/>
            </w:r>
            <w:r w:rsidR="00837261" w:rsidRPr="00F31BB0">
              <w:rPr>
                <w:rStyle w:val="Hipercze"/>
                <w:noProof/>
              </w:rPr>
              <w:t>Opis działania sklepu</w:t>
            </w:r>
            <w:r w:rsidR="00837261">
              <w:rPr>
                <w:noProof/>
                <w:webHidden/>
              </w:rPr>
              <w:tab/>
            </w:r>
            <w:r w:rsidR="00E6334E">
              <w:rPr>
                <w:noProof/>
                <w:webHidden/>
              </w:rPr>
              <w:fldChar w:fldCharType="begin"/>
            </w:r>
            <w:r w:rsidR="00837261">
              <w:rPr>
                <w:noProof/>
                <w:webHidden/>
              </w:rPr>
              <w:instrText xml:space="preserve"> PAGEREF _Toc29303861 \h </w:instrText>
            </w:r>
            <w:r w:rsidR="00E6334E">
              <w:rPr>
                <w:noProof/>
                <w:webHidden/>
              </w:rPr>
            </w:r>
            <w:r w:rsidR="00E6334E">
              <w:rPr>
                <w:noProof/>
                <w:webHidden/>
              </w:rPr>
              <w:fldChar w:fldCharType="separate"/>
            </w:r>
            <w:r w:rsidR="00687656">
              <w:rPr>
                <w:noProof/>
                <w:webHidden/>
              </w:rPr>
              <w:t>5</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62" w:history="1">
            <w:r w:rsidR="00837261" w:rsidRPr="00F31BB0">
              <w:rPr>
                <w:rStyle w:val="Hipercze"/>
                <w:noProof/>
              </w:rPr>
              <w:t>1.3.</w:t>
            </w:r>
            <w:r w:rsidR="00837261">
              <w:rPr>
                <w:rFonts w:asciiTheme="minorHAnsi" w:eastAsiaTheme="minorEastAsia" w:hAnsiTheme="minorHAnsi" w:cstheme="minorBidi"/>
                <w:noProof/>
                <w:sz w:val="22"/>
                <w:lang w:eastAsia="pl-PL"/>
              </w:rPr>
              <w:tab/>
            </w:r>
            <w:r w:rsidR="00837261" w:rsidRPr="00F31BB0">
              <w:rPr>
                <w:rStyle w:val="Hipercze"/>
                <w:noProof/>
              </w:rPr>
              <w:t>Zapotrzebowanie na system</w:t>
            </w:r>
            <w:r w:rsidR="00837261">
              <w:rPr>
                <w:noProof/>
                <w:webHidden/>
              </w:rPr>
              <w:tab/>
            </w:r>
            <w:r w:rsidR="00E6334E">
              <w:rPr>
                <w:noProof/>
                <w:webHidden/>
              </w:rPr>
              <w:fldChar w:fldCharType="begin"/>
            </w:r>
            <w:r w:rsidR="00837261">
              <w:rPr>
                <w:noProof/>
                <w:webHidden/>
              </w:rPr>
              <w:instrText xml:space="preserve"> PAGEREF _Toc29303862 \h </w:instrText>
            </w:r>
            <w:r w:rsidR="00E6334E">
              <w:rPr>
                <w:noProof/>
                <w:webHidden/>
              </w:rPr>
            </w:r>
            <w:r w:rsidR="00E6334E">
              <w:rPr>
                <w:noProof/>
                <w:webHidden/>
              </w:rPr>
              <w:fldChar w:fldCharType="separate"/>
            </w:r>
            <w:r w:rsidR="00687656">
              <w:rPr>
                <w:noProof/>
                <w:webHidden/>
              </w:rPr>
              <w:t>5</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63" w:history="1">
            <w:r w:rsidR="00837261" w:rsidRPr="00F31BB0">
              <w:rPr>
                <w:rStyle w:val="Hipercze"/>
                <w:noProof/>
              </w:rPr>
              <w:t>1.3.1.</w:t>
            </w:r>
            <w:r w:rsidR="00837261">
              <w:rPr>
                <w:rFonts w:asciiTheme="minorHAnsi" w:eastAsiaTheme="minorEastAsia" w:hAnsiTheme="minorHAnsi" w:cstheme="minorBidi"/>
                <w:noProof/>
                <w:sz w:val="22"/>
                <w:lang w:eastAsia="pl-PL"/>
              </w:rPr>
              <w:tab/>
            </w:r>
            <w:r w:rsidR="00837261" w:rsidRPr="00F31BB0">
              <w:rPr>
                <w:rStyle w:val="Hipercze"/>
                <w:noProof/>
              </w:rPr>
              <w:t>Koncepcja strony internetowej</w:t>
            </w:r>
            <w:r w:rsidR="00837261">
              <w:rPr>
                <w:noProof/>
                <w:webHidden/>
              </w:rPr>
              <w:tab/>
            </w:r>
            <w:r w:rsidR="00E6334E">
              <w:rPr>
                <w:noProof/>
                <w:webHidden/>
              </w:rPr>
              <w:fldChar w:fldCharType="begin"/>
            </w:r>
            <w:r w:rsidR="00837261">
              <w:rPr>
                <w:noProof/>
                <w:webHidden/>
              </w:rPr>
              <w:instrText xml:space="preserve"> PAGEREF _Toc29303863 \h </w:instrText>
            </w:r>
            <w:r w:rsidR="00E6334E">
              <w:rPr>
                <w:noProof/>
                <w:webHidden/>
              </w:rPr>
            </w:r>
            <w:r w:rsidR="00E6334E">
              <w:rPr>
                <w:noProof/>
                <w:webHidden/>
              </w:rPr>
              <w:fldChar w:fldCharType="separate"/>
            </w:r>
            <w:r w:rsidR="00687656">
              <w:rPr>
                <w:noProof/>
                <w:webHidden/>
              </w:rPr>
              <w:t>5</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64" w:history="1">
            <w:r w:rsidR="00837261" w:rsidRPr="00F31BB0">
              <w:rPr>
                <w:rStyle w:val="Hipercze"/>
                <w:noProof/>
              </w:rPr>
              <w:t>1.3.2.</w:t>
            </w:r>
            <w:r w:rsidR="00837261">
              <w:rPr>
                <w:rFonts w:asciiTheme="minorHAnsi" w:eastAsiaTheme="minorEastAsia" w:hAnsiTheme="minorHAnsi" w:cstheme="minorBidi"/>
                <w:noProof/>
                <w:sz w:val="22"/>
                <w:lang w:eastAsia="pl-PL"/>
              </w:rPr>
              <w:tab/>
            </w:r>
            <w:r w:rsidR="00837261" w:rsidRPr="00F31BB0">
              <w:rPr>
                <w:rStyle w:val="Hipercze"/>
                <w:noProof/>
              </w:rPr>
              <w:t>Koncepcja panelu obsługi systemem</w:t>
            </w:r>
            <w:r w:rsidR="00837261">
              <w:rPr>
                <w:noProof/>
                <w:webHidden/>
              </w:rPr>
              <w:tab/>
            </w:r>
            <w:r w:rsidR="00E6334E">
              <w:rPr>
                <w:noProof/>
                <w:webHidden/>
              </w:rPr>
              <w:fldChar w:fldCharType="begin"/>
            </w:r>
            <w:r w:rsidR="00837261">
              <w:rPr>
                <w:noProof/>
                <w:webHidden/>
              </w:rPr>
              <w:instrText xml:space="preserve"> PAGEREF _Toc29303864 \h </w:instrText>
            </w:r>
            <w:r w:rsidR="00E6334E">
              <w:rPr>
                <w:noProof/>
                <w:webHidden/>
              </w:rPr>
            </w:r>
            <w:r w:rsidR="00E6334E">
              <w:rPr>
                <w:noProof/>
                <w:webHidden/>
              </w:rPr>
              <w:fldChar w:fldCharType="separate"/>
            </w:r>
            <w:r w:rsidR="00687656">
              <w:rPr>
                <w:noProof/>
                <w:webHidden/>
              </w:rPr>
              <w:t>5</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65" w:history="1">
            <w:r w:rsidR="00837261" w:rsidRPr="00F31BB0">
              <w:rPr>
                <w:rStyle w:val="Hipercze"/>
                <w:noProof/>
              </w:rPr>
              <w:t>1.3.3.</w:t>
            </w:r>
            <w:r w:rsidR="00837261">
              <w:rPr>
                <w:rFonts w:asciiTheme="minorHAnsi" w:eastAsiaTheme="minorEastAsia" w:hAnsiTheme="minorHAnsi" w:cstheme="minorBidi"/>
                <w:noProof/>
                <w:sz w:val="22"/>
                <w:lang w:eastAsia="pl-PL"/>
              </w:rPr>
              <w:tab/>
            </w:r>
            <w:r w:rsidR="00837261" w:rsidRPr="00F31BB0">
              <w:rPr>
                <w:rStyle w:val="Hipercze"/>
                <w:noProof/>
              </w:rPr>
              <w:t>Architektura systemu</w:t>
            </w:r>
            <w:r w:rsidR="00837261">
              <w:rPr>
                <w:noProof/>
                <w:webHidden/>
              </w:rPr>
              <w:tab/>
            </w:r>
            <w:r w:rsidR="00E6334E">
              <w:rPr>
                <w:noProof/>
                <w:webHidden/>
              </w:rPr>
              <w:fldChar w:fldCharType="begin"/>
            </w:r>
            <w:r w:rsidR="00837261">
              <w:rPr>
                <w:noProof/>
                <w:webHidden/>
              </w:rPr>
              <w:instrText xml:space="preserve"> PAGEREF _Toc29303865 \h </w:instrText>
            </w:r>
            <w:r w:rsidR="00E6334E">
              <w:rPr>
                <w:noProof/>
                <w:webHidden/>
              </w:rPr>
            </w:r>
            <w:r w:rsidR="00E6334E">
              <w:rPr>
                <w:noProof/>
                <w:webHidden/>
              </w:rPr>
              <w:fldChar w:fldCharType="separate"/>
            </w:r>
            <w:r w:rsidR="00687656">
              <w:rPr>
                <w:noProof/>
                <w:webHidden/>
              </w:rPr>
              <w:t>5</w:t>
            </w:r>
            <w:r w:rsidR="00E6334E">
              <w:rPr>
                <w:noProof/>
                <w:webHidden/>
              </w:rPr>
              <w:fldChar w:fldCharType="end"/>
            </w:r>
          </w:hyperlink>
        </w:p>
        <w:p w:rsidR="00837261" w:rsidRDefault="00E25A27">
          <w:pPr>
            <w:pStyle w:val="Spistreci1"/>
            <w:rPr>
              <w:rFonts w:asciiTheme="minorHAnsi" w:eastAsiaTheme="minorEastAsia" w:hAnsiTheme="minorHAnsi" w:cstheme="minorBidi"/>
              <w:noProof/>
              <w:sz w:val="22"/>
              <w:lang w:eastAsia="pl-PL"/>
            </w:rPr>
          </w:pPr>
          <w:hyperlink w:anchor="_Toc29303866" w:history="1">
            <w:r w:rsidR="00837261" w:rsidRPr="00F31BB0">
              <w:rPr>
                <w:rStyle w:val="Hipercze"/>
                <w:noProof/>
              </w:rPr>
              <w:t>2.</w:t>
            </w:r>
            <w:r w:rsidR="00837261">
              <w:rPr>
                <w:rFonts w:asciiTheme="minorHAnsi" w:eastAsiaTheme="minorEastAsia" w:hAnsiTheme="minorHAnsi" w:cstheme="minorBidi"/>
                <w:noProof/>
                <w:sz w:val="22"/>
                <w:lang w:eastAsia="pl-PL"/>
              </w:rPr>
              <w:tab/>
            </w:r>
            <w:r w:rsidR="00837261" w:rsidRPr="00F31BB0">
              <w:rPr>
                <w:rStyle w:val="Hipercze"/>
                <w:noProof/>
              </w:rPr>
              <w:t>Wykorzystane języki, biblioteki oraz technologie</w:t>
            </w:r>
            <w:r w:rsidR="00837261">
              <w:rPr>
                <w:noProof/>
                <w:webHidden/>
              </w:rPr>
              <w:tab/>
            </w:r>
            <w:r w:rsidR="00E6334E">
              <w:rPr>
                <w:noProof/>
                <w:webHidden/>
              </w:rPr>
              <w:fldChar w:fldCharType="begin"/>
            </w:r>
            <w:r w:rsidR="00837261">
              <w:rPr>
                <w:noProof/>
                <w:webHidden/>
              </w:rPr>
              <w:instrText xml:space="preserve"> PAGEREF _Toc29303866 \h </w:instrText>
            </w:r>
            <w:r w:rsidR="00E6334E">
              <w:rPr>
                <w:noProof/>
                <w:webHidden/>
              </w:rPr>
            </w:r>
            <w:r w:rsidR="00E6334E">
              <w:rPr>
                <w:noProof/>
                <w:webHidden/>
              </w:rPr>
              <w:fldChar w:fldCharType="separate"/>
            </w:r>
            <w:r w:rsidR="00687656">
              <w:rPr>
                <w:noProof/>
                <w:webHidden/>
              </w:rPr>
              <w:t>6</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67" w:history="1">
            <w:r w:rsidR="00837261" w:rsidRPr="00F31BB0">
              <w:rPr>
                <w:rStyle w:val="Hipercze"/>
                <w:noProof/>
              </w:rPr>
              <w:t>2.1.</w:t>
            </w:r>
            <w:r w:rsidR="00837261">
              <w:rPr>
                <w:rFonts w:asciiTheme="minorHAnsi" w:eastAsiaTheme="minorEastAsia" w:hAnsiTheme="minorHAnsi" w:cstheme="minorBidi"/>
                <w:noProof/>
                <w:sz w:val="22"/>
                <w:lang w:eastAsia="pl-PL"/>
              </w:rPr>
              <w:tab/>
            </w:r>
            <w:r w:rsidR="00837261" w:rsidRPr="00F31BB0">
              <w:rPr>
                <w:rStyle w:val="Hipercze"/>
                <w:noProof/>
              </w:rPr>
              <w:t>XAMPP</w:t>
            </w:r>
            <w:r w:rsidR="00837261">
              <w:rPr>
                <w:noProof/>
                <w:webHidden/>
              </w:rPr>
              <w:tab/>
            </w:r>
            <w:r w:rsidR="00E6334E">
              <w:rPr>
                <w:noProof/>
                <w:webHidden/>
              </w:rPr>
              <w:fldChar w:fldCharType="begin"/>
            </w:r>
            <w:r w:rsidR="00837261">
              <w:rPr>
                <w:noProof/>
                <w:webHidden/>
              </w:rPr>
              <w:instrText xml:space="preserve"> PAGEREF _Toc29303867 \h </w:instrText>
            </w:r>
            <w:r w:rsidR="00E6334E">
              <w:rPr>
                <w:noProof/>
                <w:webHidden/>
              </w:rPr>
            </w:r>
            <w:r w:rsidR="00E6334E">
              <w:rPr>
                <w:noProof/>
                <w:webHidden/>
              </w:rPr>
              <w:fldChar w:fldCharType="separate"/>
            </w:r>
            <w:r w:rsidR="00687656">
              <w:rPr>
                <w:noProof/>
                <w:webHidden/>
              </w:rPr>
              <w:t>6</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68" w:history="1">
            <w:r w:rsidR="00837261" w:rsidRPr="00F31BB0">
              <w:rPr>
                <w:rStyle w:val="Hipercze"/>
                <w:noProof/>
              </w:rPr>
              <w:t>2.1.1.</w:t>
            </w:r>
            <w:r w:rsidR="00837261">
              <w:rPr>
                <w:rFonts w:asciiTheme="minorHAnsi" w:eastAsiaTheme="minorEastAsia" w:hAnsiTheme="minorHAnsi" w:cstheme="minorBidi"/>
                <w:noProof/>
                <w:sz w:val="22"/>
                <w:lang w:eastAsia="pl-PL"/>
              </w:rPr>
              <w:tab/>
            </w:r>
            <w:r w:rsidR="00837261" w:rsidRPr="00F31BB0">
              <w:rPr>
                <w:rStyle w:val="Hipercze"/>
                <w:noProof/>
              </w:rPr>
              <w:t>Serwer Apache</w:t>
            </w:r>
            <w:r w:rsidR="00837261">
              <w:rPr>
                <w:noProof/>
                <w:webHidden/>
              </w:rPr>
              <w:tab/>
            </w:r>
            <w:r w:rsidR="00E6334E">
              <w:rPr>
                <w:noProof/>
                <w:webHidden/>
              </w:rPr>
              <w:fldChar w:fldCharType="begin"/>
            </w:r>
            <w:r w:rsidR="00837261">
              <w:rPr>
                <w:noProof/>
                <w:webHidden/>
              </w:rPr>
              <w:instrText xml:space="preserve"> PAGEREF _Toc29303868 \h </w:instrText>
            </w:r>
            <w:r w:rsidR="00E6334E">
              <w:rPr>
                <w:noProof/>
                <w:webHidden/>
              </w:rPr>
            </w:r>
            <w:r w:rsidR="00E6334E">
              <w:rPr>
                <w:noProof/>
                <w:webHidden/>
              </w:rPr>
              <w:fldChar w:fldCharType="separate"/>
            </w:r>
            <w:r w:rsidR="00687656">
              <w:rPr>
                <w:noProof/>
                <w:webHidden/>
              </w:rPr>
              <w:t>6</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69" w:history="1">
            <w:r w:rsidR="00837261" w:rsidRPr="00F31BB0">
              <w:rPr>
                <w:rStyle w:val="Hipercze"/>
                <w:noProof/>
              </w:rPr>
              <w:t>2.1.2.</w:t>
            </w:r>
            <w:r w:rsidR="00837261">
              <w:rPr>
                <w:rFonts w:asciiTheme="minorHAnsi" w:eastAsiaTheme="minorEastAsia" w:hAnsiTheme="minorHAnsi" w:cstheme="minorBidi"/>
                <w:noProof/>
                <w:sz w:val="22"/>
                <w:lang w:eastAsia="pl-PL"/>
              </w:rPr>
              <w:tab/>
            </w:r>
            <w:r w:rsidR="00837261" w:rsidRPr="00F31BB0">
              <w:rPr>
                <w:rStyle w:val="Hipercze"/>
                <w:noProof/>
              </w:rPr>
              <w:t>Baza danych MySQL</w:t>
            </w:r>
            <w:r w:rsidR="00837261">
              <w:rPr>
                <w:noProof/>
                <w:webHidden/>
              </w:rPr>
              <w:tab/>
            </w:r>
            <w:r w:rsidR="00E6334E">
              <w:rPr>
                <w:noProof/>
                <w:webHidden/>
              </w:rPr>
              <w:fldChar w:fldCharType="begin"/>
            </w:r>
            <w:r w:rsidR="00837261">
              <w:rPr>
                <w:noProof/>
                <w:webHidden/>
              </w:rPr>
              <w:instrText xml:space="preserve"> PAGEREF _Toc29303869 \h </w:instrText>
            </w:r>
            <w:r w:rsidR="00E6334E">
              <w:rPr>
                <w:noProof/>
                <w:webHidden/>
              </w:rPr>
            </w:r>
            <w:r w:rsidR="00E6334E">
              <w:rPr>
                <w:noProof/>
                <w:webHidden/>
              </w:rPr>
              <w:fldChar w:fldCharType="separate"/>
            </w:r>
            <w:r w:rsidR="00687656">
              <w:rPr>
                <w:noProof/>
                <w:webHidden/>
              </w:rPr>
              <w:t>7</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70" w:history="1">
            <w:r w:rsidR="00837261" w:rsidRPr="00F31BB0">
              <w:rPr>
                <w:rStyle w:val="Hipercze"/>
                <w:rFonts w:cs="Arial"/>
                <w:noProof/>
              </w:rPr>
              <w:t>2.2.</w:t>
            </w:r>
            <w:r w:rsidR="00837261">
              <w:rPr>
                <w:rFonts w:asciiTheme="minorHAnsi" w:eastAsiaTheme="minorEastAsia" w:hAnsiTheme="minorHAnsi" w:cstheme="minorBidi"/>
                <w:noProof/>
                <w:sz w:val="22"/>
                <w:lang w:eastAsia="pl-PL"/>
              </w:rPr>
              <w:tab/>
            </w:r>
            <w:r w:rsidR="00837261" w:rsidRPr="00F31BB0">
              <w:rPr>
                <w:rStyle w:val="Hipercze"/>
                <w:rFonts w:cs="Arial"/>
                <w:noProof/>
                <w:shd w:val="clear" w:color="auto" w:fill="FFFFFF"/>
              </w:rPr>
              <w:t>Język znaczników HTML i kaskadowe arkusze stylów CSS</w:t>
            </w:r>
            <w:r w:rsidR="00837261">
              <w:rPr>
                <w:noProof/>
                <w:webHidden/>
              </w:rPr>
              <w:tab/>
            </w:r>
            <w:r w:rsidR="00E6334E">
              <w:rPr>
                <w:noProof/>
                <w:webHidden/>
              </w:rPr>
              <w:fldChar w:fldCharType="begin"/>
            </w:r>
            <w:r w:rsidR="00837261">
              <w:rPr>
                <w:noProof/>
                <w:webHidden/>
              </w:rPr>
              <w:instrText xml:space="preserve"> PAGEREF _Toc29303870 \h </w:instrText>
            </w:r>
            <w:r w:rsidR="00E6334E">
              <w:rPr>
                <w:noProof/>
                <w:webHidden/>
              </w:rPr>
            </w:r>
            <w:r w:rsidR="00E6334E">
              <w:rPr>
                <w:noProof/>
                <w:webHidden/>
              </w:rPr>
              <w:fldChar w:fldCharType="separate"/>
            </w:r>
            <w:r w:rsidR="00687656">
              <w:rPr>
                <w:noProof/>
                <w:webHidden/>
              </w:rPr>
              <w:t>8</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71" w:history="1">
            <w:r w:rsidR="00837261" w:rsidRPr="00F31BB0">
              <w:rPr>
                <w:rStyle w:val="Hipercze"/>
                <w:noProof/>
              </w:rPr>
              <w:t>2.3.</w:t>
            </w:r>
            <w:r w:rsidR="00837261">
              <w:rPr>
                <w:rFonts w:asciiTheme="minorHAnsi" w:eastAsiaTheme="minorEastAsia" w:hAnsiTheme="minorHAnsi" w:cstheme="minorBidi"/>
                <w:noProof/>
                <w:sz w:val="22"/>
                <w:lang w:eastAsia="pl-PL"/>
              </w:rPr>
              <w:tab/>
            </w:r>
            <w:r w:rsidR="00837261" w:rsidRPr="00F31BB0">
              <w:rPr>
                <w:rStyle w:val="Hipercze"/>
                <w:noProof/>
              </w:rPr>
              <w:t>Bootstrap</w:t>
            </w:r>
            <w:r w:rsidR="00837261">
              <w:rPr>
                <w:noProof/>
                <w:webHidden/>
              </w:rPr>
              <w:tab/>
            </w:r>
            <w:r w:rsidR="00E6334E">
              <w:rPr>
                <w:noProof/>
                <w:webHidden/>
              </w:rPr>
              <w:fldChar w:fldCharType="begin"/>
            </w:r>
            <w:r w:rsidR="00837261">
              <w:rPr>
                <w:noProof/>
                <w:webHidden/>
              </w:rPr>
              <w:instrText xml:space="preserve"> PAGEREF _Toc29303871 \h </w:instrText>
            </w:r>
            <w:r w:rsidR="00E6334E">
              <w:rPr>
                <w:noProof/>
                <w:webHidden/>
              </w:rPr>
            </w:r>
            <w:r w:rsidR="00E6334E">
              <w:rPr>
                <w:noProof/>
                <w:webHidden/>
              </w:rPr>
              <w:fldChar w:fldCharType="separate"/>
            </w:r>
            <w:r w:rsidR="00687656">
              <w:rPr>
                <w:noProof/>
                <w:webHidden/>
              </w:rPr>
              <w:t>9</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72" w:history="1">
            <w:r w:rsidR="00837261" w:rsidRPr="00F31BB0">
              <w:rPr>
                <w:rStyle w:val="Hipercze"/>
                <w:noProof/>
              </w:rPr>
              <w:t>2.4.</w:t>
            </w:r>
            <w:r w:rsidR="00837261">
              <w:rPr>
                <w:rFonts w:asciiTheme="minorHAnsi" w:eastAsiaTheme="minorEastAsia" w:hAnsiTheme="minorHAnsi" w:cstheme="minorBidi"/>
                <w:noProof/>
                <w:sz w:val="22"/>
                <w:lang w:eastAsia="pl-PL"/>
              </w:rPr>
              <w:tab/>
            </w:r>
            <w:r w:rsidR="00837261" w:rsidRPr="00F31BB0">
              <w:rPr>
                <w:rStyle w:val="Hipercze"/>
                <w:noProof/>
              </w:rPr>
              <w:t>Język JavaScript</w:t>
            </w:r>
            <w:r w:rsidR="00837261">
              <w:rPr>
                <w:noProof/>
                <w:webHidden/>
              </w:rPr>
              <w:tab/>
            </w:r>
            <w:r w:rsidR="00E6334E">
              <w:rPr>
                <w:noProof/>
                <w:webHidden/>
              </w:rPr>
              <w:fldChar w:fldCharType="begin"/>
            </w:r>
            <w:r w:rsidR="00837261">
              <w:rPr>
                <w:noProof/>
                <w:webHidden/>
              </w:rPr>
              <w:instrText xml:space="preserve"> PAGEREF _Toc29303872 \h </w:instrText>
            </w:r>
            <w:r w:rsidR="00E6334E">
              <w:rPr>
                <w:noProof/>
                <w:webHidden/>
              </w:rPr>
            </w:r>
            <w:r w:rsidR="00E6334E">
              <w:rPr>
                <w:noProof/>
                <w:webHidden/>
              </w:rPr>
              <w:fldChar w:fldCharType="separate"/>
            </w:r>
            <w:r w:rsidR="00687656">
              <w:rPr>
                <w:noProof/>
                <w:webHidden/>
              </w:rPr>
              <w:t>9</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73" w:history="1">
            <w:r w:rsidR="00837261" w:rsidRPr="00F31BB0">
              <w:rPr>
                <w:rStyle w:val="Hipercze"/>
                <w:noProof/>
              </w:rPr>
              <w:t>2.5.</w:t>
            </w:r>
            <w:r w:rsidR="00837261">
              <w:rPr>
                <w:rFonts w:asciiTheme="minorHAnsi" w:eastAsiaTheme="minorEastAsia" w:hAnsiTheme="minorHAnsi" w:cstheme="minorBidi"/>
                <w:noProof/>
                <w:sz w:val="22"/>
                <w:lang w:eastAsia="pl-PL"/>
              </w:rPr>
              <w:tab/>
            </w:r>
            <w:r w:rsidR="00837261" w:rsidRPr="00F31BB0">
              <w:rPr>
                <w:rStyle w:val="Hipercze"/>
                <w:noProof/>
              </w:rPr>
              <w:t>Język skryptowy PHP</w:t>
            </w:r>
            <w:r w:rsidR="00837261">
              <w:rPr>
                <w:noProof/>
                <w:webHidden/>
              </w:rPr>
              <w:tab/>
            </w:r>
            <w:r w:rsidR="00E6334E">
              <w:rPr>
                <w:noProof/>
                <w:webHidden/>
              </w:rPr>
              <w:fldChar w:fldCharType="begin"/>
            </w:r>
            <w:r w:rsidR="00837261">
              <w:rPr>
                <w:noProof/>
                <w:webHidden/>
              </w:rPr>
              <w:instrText xml:space="preserve"> PAGEREF _Toc29303873 \h </w:instrText>
            </w:r>
            <w:r w:rsidR="00E6334E">
              <w:rPr>
                <w:noProof/>
                <w:webHidden/>
              </w:rPr>
            </w:r>
            <w:r w:rsidR="00E6334E">
              <w:rPr>
                <w:noProof/>
                <w:webHidden/>
              </w:rPr>
              <w:fldChar w:fldCharType="separate"/>
            </w:r>
            <w:r w:rsidR="00687656">
              <w:rPr>
                <w:noProof/>
                <w:webHidden/>
              </w:rPr>
              <w:t>10</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74" w:history="1">
            <w:r w:rsidR="00837261" w:rsidRPr="00F31BB0">
              <w:rPr>
                <w:rStyle w:val="Hipercze"/>
                <w:noProof/>
              </w:rPr>
              <w:t>2.6.</w:t>
            </w:r>
            <w:r w:rsidR="00837261">
              <w:rPr>
                <w:rFonts w:asciiTheme="minorHAnsi" w:eastAsiaTheme="minorEastAsia" w:hAnsiTheme="minorHAnsi" w:cstheme="minorBidi"/>
                <w:noProof/>
                <w:sz w:val="22"/>
                <w:lang w:eastAsia="pl-PL"/>
              </w:rPr>
              <w:tab/>
            </w:r>
            <w:r w:rsidR="00837261" w:rsidRPr="00F31BB0">
              <w:rPr>
                <w:rStyle w:val="Hipercze"/>
                <w:noProof/>
              </w:rPr>
              <w:t>TCPDF</w:t>
            </w:r>
            <w:r w:rsidR="00837261">
              <w:rPr>
                <w:noProof/>
                <w:webHidden/>
              </w:rPr>
              <w:tab/>
            </w:r>
            <w:r w:rsidR="00E6334E">
              <w:rPr>
                <w:noProof/>
                <w:webHidden/>
              </w:rPr>
              <w:fldChar w:fldCharType="begin"/>
            </w:r>
            <w:r w:rsidR="00837261">
              <w:rPr>
                <w:noProof/>
                <w:webHidden/>
              </w:rPr>
              <w:instrText xml:space="preserve"> PAGEREF _Toc29303874 \h </w:instrText>
            </w:r>
            <w:r w:rsidR="00E6334E">
              <w:rPr>
                <w:noProof/>
                <w:webHidden/>
              </w:rPr>
            </w:r>
            <w:r w:rsidR="00E6334E">
              <w:rPr>
                <w:noProof/>
                <w:webHidden/>
              </w:rPr>
              <w:fldChar w:fldCharType="separate"/>
            </w:r>
            <w:r w:rsidR="00687656">
              <w:rPr>
                <w:noProof/>
                <w:webHidden/>
              </w:rPr>
              <w:t>10</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75" w:history="1">
            <w:r w:rsidR="00837261" w:rsidRPr="00F31BB0">
              <w:rPr>
                <w:rStyle w:val="Hipercze"/>
                <w:noProof/>
              </w:rPr>
              <w:t>2.7.</w:t>
            </w:r>
            <w:r w:rsidR="00837261">
              <w:rPr>
                <w:rFonts w:asciiTheme="minorHAnsi" w:eastAsiaTheme="minorEastAsia" w:hAnsiTheme="minorHAnsi" w:cstheme="minorBidi"/>
                <w:noProof/>
                <w:sz w:val="22"/>
                <w:lang w:eastAsia="pl-PL"/>
              </w:rPr>
              <w:tab/>
            </w:r>
            <w:r w:rsidR="00837261" w:rsidRPr="00F31BB0">
              <w:rPr>
                <w:rStyle w:val="Hipercze"/>
                <w:noProof/>
              </w:rPr>
              <w:t>PHPMailer</w:t>
            </w:r>
            <w:r w:rsidR="00837261">
              <w:rPr>
                <w:noProof/>
                <w:webHidden/>
              </w:rPr>
              <w:tab/>
            </w:r>
            <w:r w:rsidR="00E6334E">
              <w:rPr>
                <w:noProof/>
                <w:webHidden/>
              </w:rPr>
              <w:fldChar w:fldCharType="begin"/>
            </w:r>
            <w:r w:rsidR="00837261">
              <w:rPr>
                <w:noProof/>
                <w:webHidden/>
              </w:rPr>
              <w:instrText xml:space="preserve"> PAGEREF _Toc29303875 \h </w:instrText>
            </w:r>
            <w:r w:rsidR="00E6334E">
              <w:rPr>
                <w:noProof/>
                <w:webHidden/>
              </w:rPr>
            </w:r>
            <w:r w:rsidR="00E6334E">
              <w:rPr>
                <w:noProof/>
                <w:webHidden/>
              </w:rPr>
              <w:fldChar w:fldCharType="separate"/>
            </w:r>
            <w:r w:rsidR="00687656">
              <w:rPr>
                <w:noProof/>
                <w:webHidden/>
              </w:rPr>
              <w:t>11</w:t>
            </w:r>
            <w:r w:rsidR="00E6334E">
              <w:rPr>
                <w:noProof/>
                <w:webHidden/>
              </w:rPr>
              <w:fldChar w:fldCharType="end"/>
            </w:r>
          </w:hyperlink>
        </w:p>
        <w:p w:rsidR="00837261" w:rsidRDefault="00E25A27">
          <w:pPr>
            <w:pStyle w:val="Spistreci1"/>
            <w:rPr>
              <w:rFonts w:asciiTheme="minorHAnsi" w:eastAsiaTheme="minorEastAsia" w:hAnsiTheme="minorHAnsi" w:cstheme="minorBidi"/>
              <w:noProof/>
              <w:sz w:val="22"/>
              <w:lang w:eastAsia="pl-PL"/>
            </w:rPr>
          </w:pPr>
          <w:hyperlink w:anchor="_Toc29303876" w:history="1">
            <w:r w:rsidR="00837261" w:rsidRPr="00F31BB0">
              <w:rPr>
                <w:rStyle w:val="Hipercze"/>
                <w:noProof/>
              </w:rPr>
              <w:t>3.</w:t>
            </w:r>
            <w:r w:rsidR="00837261">
              <w:rPr>
                <w:rFonts w:asciiTheme="minorHAnsi" w:eastAsiaTheme="minorEastAsia" w:hAnsiTheme="minorHAnsi" w:cstheme="minorBidi"/>
                <w:noProof/>
                <w:sz w:val="22"/>
                <w:lang w:eastAsia="pl-PL"/>
              </w:rPr>
              <w:tab/>
            </w:r>
            <w:r w:rsidR="00837261" w:rsidRPr="00F31BB0">
              <w:rPr>
                <w:rStyle w:val="Hipercze"/>
                <w:noProof/>
              </w:rPr>
              <w:t>Projekt techniczny systemu</w:t>
            </w:r>
            <w:r w:rsidR="00837261">
              <w:rPr>
                <w:noProof/>
                <w:webHidden/>
              </w:rPr>
              <w:tab/>
            </w:r>
            <w:r w:rsidR="00E6334E">
              <w:rPr>
                <w:noProof/>
                <w:webHidden/>
              </w:rPr>
              <w:fldChar w:fldCharType="begin"/>
            </w:r>
            <w:r w:rsidR="00837261">
              <w:rPr>
                <w:noProof/>
                <w:webHidden/>
              </w:rPr>
              <w:instrText xml:space="preserve"> PAGEREF _Toc29303876 \h </w:instrText>
            </w:r>
            <w:r w:rsidR="00E6334E">
              <w:rPr>
                <w:noProof/>
                <w:webHidden/>
              </w:rPr>
            </w:r>
            <w:r w:rsidR="00E6334E">
              <w:rPr>
                <w:noProof/>
                <w:webHidden/>
              </w:rPr>
              <w:fldChar w:fldCharType="separate"/>
            </w:r>
            <w:r w:rsidR="00687656">
              <w:rPr>
                <w:noProof/>
                <w:webHidden/>
              </w:rPr>
              <w:t>13</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77" w:history="1">
            <w:r w:rsidR="00837261" w:rsidRPr="00F31BB0">
              <w:rPr>
                <w:rStyle w:val="Hipercze"/>
                <w:noProof/>
              </w:rPr>
              <w:t>3.1.</w:t>
            </w:r>
            <w:r w:rsidR="00837261">
              <w:rPr>
                <w:rFonts w:asciiTheme="minorHAnsi" w:eastAsiaTheme="minorEastAsia" w:hAnsiTheme="minorHAnsi" w:cstheme="minorBidi"/>
                <w:noProof/>
                <w:sz w:val="22"/>
                <w:lang w:eastAsia="pl-PL"/>
              </w:rPr>
              <w:tab/>
            </w:r>
            <w:r w:rsidR="00837261" w:rsidRPr="00F31BB0">
              <w:rPr>
                <w:rStyle w:val="Hipercze"/>
                <w:noProof/>
              </w:rPr>
              <w:t>Diagram klas</w:t>
            </w:r>
            <w:r w:rsidR="00837261">
              <w:rPr>
                <w:noProof/>
                <w:webHidden/>
              </w:rPr>
              <w:tab/>
            </w:r>
            <w:r w:rsidR="00E6334E">
              <w:rPr>
                <w:noProof/>
                <w:webHidden/>
              </w:rPr>
              <w:fldChar w:fldCharType="begin"/>
            </w:r>
            <w:r w:rsidR="00837261">
              <w:rPr>
                <w:noProof/>
                <w:webHidden/>
              </w:rPr>
              <w:instrText xml:space="preserve"> PAGEREF _Toc29303877 \h </w:instrText>
            </w:r>
            <w:r w:rsidR="00E6334E">
              <w:rPr>
                <w:noProof/>
                <w:webHidden/>
              </w:rPr>
            </w:r>
            <w:r w:rsidR="00E6334E">
              <w:rPr>
                <w:noProof/>
                <w:webHidden/>
              </w:rPr>
              <w:fldChar w:fldCharType="separate"/>
            </w:r>
            <w:r w:rsidR="00687656">
              <w:rPr>
                <w:noProof/>
                <w:webHidden/>
              </w:rPr>
              <w:t>13</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78" w:history="1">
            <w:r w:rsidR="00837261" w:rsidRPr="00F31BB0">
              <w:rPr>
                <w:rStyle w:val="Hipercze"/>
                <w:noProof/>
              </w:rPr>
              <w:t>3.2.</w:t>
            </w:r>
            <w:r w:rsidR="00837261">
              <w:rPr>
                <w:rFonts w:asciiTheme="minorHAnsi" w:eastAsiaTheme="minorEastAsia" w:hAnsiTheme="minorHAnsi" w:cstheme="minorBidi"/>
                <w:noProof/>
                <w:sz w:val="22"/>
                <w:lang w:eastAsia="pl-PL"/>
              </w:rPr>
              <w:tab/>
            </w:r>
            <w:r w:rsidR="00837261" w:rsidRPr="00F31BB0">
              <w:rPr>
                <w:rStyle w:val="Hipercze"/>
                <w:noProof/>
              </w:rPr>
              <w:t>Diagram aktywności</w:t>
            </w:r>
            <w:r w:rsidR="00837261">
              <w:rPr>
                <w:noProof/>
                <w:webHidden/>
              </w:rPr>
              <w:tab/>
            </w:r>
            <w:r w:rsidR="00E6334E">
              <w:rPr>
                <w:noProof/>
                <w:webHidden/>
              </w:rPr>
              <w:fldChar w:fldCharType="begin"/>
            </w:r>
            <w:r w:rsidR="00837261">
              <w:rPr>
                <w:noProof/>
                <w:webHidden/>
              </w:rPr>
              <w:instrText xml:space="preserve"> PAGEREF _Toc29303878 \h </w:instrText>
            </w:r>
            <w:r w:rsidR="00E6334E">
              <w:rPr>
                <w:noProof/>
                <w:webHidden/>
              </w:rPr>
            </w:r>
            <w:r w:rsidR="00E6334E">
              <w:rPr>
                <w:noProof/>
                <w:webHidden/>
              </w:rPr>
              <w:fldChar w:fldCharType="separate"/>
            </w:r>
            <w:r w:rsidR="00687656">
              <w:rPr>
                <w:noProof/>
                <w:webHidden/>
              </w:rPr>
              <w:t>13</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79" w:history="1">
            <w:r w:rsidR="00837261" w:rsidRPr="00F31BB0">
              <w:rPr>
                <w:rStyle w:val="Hipercze"/>
                <w:noProof/>
              </w:rPr>
              <w:t>3.3.</w:t>
            </w:r>
            <w:r w:rsidR="00837261">
              <w:rPr>
                <w:rFonts w:asciiTheme="minorHAnsi" w:eastAsiaTheme="minorEastAsia" w:hAnsiTheme="minorHAnsi" w:cstheme="minorBidi"/>
                <w:noProof/>
                <w:sz w:val="22"/>
                <w:lang w:eastAsia="pl-PL"/>
              </w:rPr>
              <w:tab/>
            </w:r>
            <w:r w:rsidR="00837261" w:rsidRPr="00F31BB0">
              <w:rPr>
                <w:rStyle w:val="Hipercze"/>
                <w:noProof/>
              </w:rPr>
              <w:t>Diagram sekwencji</w:t>
            </w:r>
            <w:r w:rsidR="00837261">
              <w:rPr>
                <w:noProof/>
                <w:webHidden/>
              </w:rPr>
              <w:tab/>
            </w:r>
            <w:r w:rsidR="00E6334E">
              <w:rPr>
                <w:noProof/>
                <w:webHidden/>
              </w:rPr>
              <w:fldChar w:fldCharType="begin"/>
            </w:r>
            <w:r w:rsidR="00837261">
              <w:rPr>
                <w:noProof/>
                <w:webHidden/>
              </w:rPr>
              <w:instrText xml:space="preserve"> PAGEREF _Toc29303879 \h </w:instrText>
            </w:r>
            <w:r w:rsidR="00E6334E">
              <w:rPr>
                <w:noProof/>
                <w:webHidden/>
              </w:rPr>
            </w:r>
            <w:r w:rsidR="00E6334E">
              <w:rPr>
                <w:noProof/>
                <w:webHidden/>
              </w:rPr>
              <w:fldChar w:fldCharType="separate"/>
            </w:r>
            <w:r w:rsidR="00687656">
              <w:rPr>
                <w:noProof/>
                <w:webHidden/>
              </w:rPr>
              <w:t>13</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80" w:history="1">
            <w:r w:rsidR="00837261" w:rsidRPr="00F31BB0">
              <w:rPr>
                <w:rStyle w:val="Hipercze"/>
                <w:noProof/>
              </w:rPr>
              <w:t>3.4.</w:t>
            </w:r>
            <w:r w:rsidR="00837261">
              <w:rPr>
                <w:rFonts w:asciiTheme="minorHAnsi" w:eastAsiaTheme="minorEastAsia" w:hAnsiTheme="minorHAnsi" w:cstheme="minorBidi"/>
                <w:noProof/>
                <w:sz w:val="22"/>
                <w:lang w:eastAsia="pl-PL"/>
              </w:rPr>
              <w:tab/>
            </w:r>
            <w:r w:rsidR="00837261" w:rsidRPr="00F31BB0">
              <w:rPr>
                <w:rStyle w:val="Hipercze"/>
                <w:noProof/>
              </w:rPr>
              <w:t>Diagram stanów</w:t>
            </w:r>
            <w:r w:rsidR="00837261">
              <w:rPr>
                <w:noProof/>
                <w:webHidden/>
              </w:rPr>
              <w:tab/>
            </w:r>
            <w:r w:rsidR="00E6334E">
              <w:rPr>
                <w:noProof/>
                <w:webHidden/>
              </w:rPr>
              <w:fldChar w:fldCharType="begin"/>
            </w:r>
            <w:r w:rsidR="00837261">
              <w:rPr>
                <w:noProof/>
                <w:webHidden/>
              </w:rPr>
              <w:instrText xml:space="preserve"> PAGEREF _Toc29303880 \h </w:instrText>
            </w:r>
            <w:r w:rsidR="00E6334E">
              <w:rPr>
                <w:noProof/>
                <w:webHidden/>
              </w:rPr>
            </w:r>
            <w:r w:rsidR="00E6334E">
              <w:rPr>
                <w:noProof/>
                <w:webHidden/>
              </w:rPr>
              <w:fldChar w:fldCharType="separate"/>
            </w:r>
            <w:r w:rsidR="00687656">
              <w:rPr>
                <w:noProof/>
                <w:webHidden/>
              </w:rPr>
              <w:t>13</w:t>
            </w:r>
            <w:r w:rsidR="00E6334E">
              <w:rPr>
                <w:noProof/>
                <w:webHidden/>
              </w:rPr>
              <w:fldChar w:fldCharType="end"/>
            </w:r>
          </w:hyperlink>
        </w:p>
        <w:p w:rsidR="00837261" w:rsidRDefault="00E25A27">
          <w:pPr>
            <w:pStyle w:val="Spistreci1"/>
            <w:rPr>
              <w:rFonts w:asciiTheme="minorHAnsi" w:eastAsiaTheme="minorEastAsia" w:hAnsiTheme="minorHAnsi" w:cstheme="minorBidi"/>
              <w:noProof/>
              <w:sz w:val="22"/>
              <w:lang w:eastAsia="pl-PL"/>
            </w:rPr>
          </w:pPr>
          <w:hyperlink w:anchor="_Toc29303881" w:history="1">
            <w:r w:rsidR="00837261" w:rsidRPr="00F31BB0">
              <w:rPr>
                <w:rStyle w:val="Hipercze"/>
                <w:noProof/>
              </w:rPr>
              <w:t>4.</w:t>
            </w:r>
            <w:r w:rsidR="00837261">
              <w:rPr>
                <w:rFonts w:asciiTheme="minorHAnsi" w:eastAsiaTheme="minorEastAsia" w:hAnsiTheme="minorHAnsi" w:cstheme="minorBidi"/>
                <w:noProof/>
                <w:sz w:val="22"/>
                <w:lang w:eastAsia="pl-PL"/>
              </w:rPr>
              <w:tab/>
            </w:r>
            <w:r w:rsidR="00837261" w:rsidRPr="00F31BB0">
              <w:rPr>
                <w:rStyle w:val="Hipercze"/>
                <w:noProof/>
              </w:rPr>
              <w:t>Implementacja systemu</w:t>
            </w:r>
            <w:r w:rsidR="00837261">
              <w:rPr>
                <w:noProof/>
                <w:webHidden/>
              </w:rPr>
              <w:tab/>
            </w:r>
            <w:r w:rsidR="00E6334E">
              <w:rPr>
                <w:noProof/>
                <w:webHidden/>
              </w:rPr>
              <w:fldChar w:fldCharType="begin"/>
            </w:r>
            <w:r w:rsidR="00837261">
              <w:rPr>
                <w:noProof/>
                <w:webHidden/>
              </w:rPr>
              <w:instrText xml:space="preserve"> PAGEREF _Toc29303881 \h </w:instrText>
            </w:r>
            <w:r w:rsidR="00E6334E">
              <w:rPr>
                <w:noProof/>
                <w:webHidden/>
              </w:rPr>
            </w:r>
            <w:r w:rsidR="00E6334E">
              <w:rPr>
                <w:noProof/>
                <w:webHidden/>
              </w:rPr>
              <w:fldChar w:fldCharType="separate"/>
            </w:r>
            <w:r w:rsidR="00687656">
              <w:rPr>
                <w:noProof/>
                <w:webHidden/>
              </w:rPr>
              <w:t>14</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82" w:history="1">
            <w:r w:rsidR="00837261" w:rsidRPr="00F31BB0">
              <w:rPr>
                <w:rStyle w:val="Hipercze"/>
                <w:noProof/>
              </w:rPr>
              <w:t>4.1.</w:t>
            </w:r>
            <w:r w:rsidR="00837261">
              <w:rPr>
                <w:rFonts w:asciiTheme="minorHAnsi" w:eastAsiaTheme="minorEastAsia" w:hAnsiTheme="minorHAnsi" w:cstheme="minorBidi"/>
                <w:noProof/>
                <w:sz w:val="22"/>
                <w:lang w:eastAsia="pl-PL"/>
              </w:rPr>
              <w:tab/>
            </w:r>
            <w:r w:rsidR="00837261" w:rsidRPr="00F31BB0">
              <w:rPr>
                <w:rStyle w:val="Hipercze"/>
                <w:noProof/>
              </w:rPr>
              <w:t>Działanie strony internetowej okiem klienta</w:t>
            </w:r>
            <w:r w:rsidR="00837261">
              <w:rPr>
                <w:noProof/>
                <w:webHidden/>
              </w:rPr>
              <w:tab/>
            </w:r>
            <w:r w:rsidR="00E6334E">
              <w:rPr>
                <w:noProof/>
                <w:webHidden/>
              </w:rPr>
              <w:fldChar w:fldCharType="begin"/>
            </w:r>
            <w:r w:rsidR="00837261">
              <w:rPr>
                <w:noProof/>
                <w:webHidden/>
              </w:rPr>
              <w:instrText xml:space="preserve"> PAGEREF _Toc29303882 \h </w:instrText>
            </w:r>
            <w:r w:rsidR="00E6334E">
              <w:rPr>
                <w:noProof/>
                <w:webHidden/>
              </w:rPr>
            </w:r>
            <w:r w:rsidR="00E6334E">
              <w:rPr>
                <w:noProof/>
                <w:webHidden/>
              </w:rPr>
              <w:fldChar w:fldCharType="separate"/>
            </w:r>
            <w:r w:rsidR="00687656">
              <w:rPr>
                <w:noProof/>
                <w:webHidden/>
              </w:rPr>
              <w:t>14</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83" w:history="1">
            <w:r w:rsidR="00837261" w:rsidRPr="00F31BB0">
              <w:rPr>
                <w:rStyle w:val="Hipercze"/>
                <w:noProof/>
              </w:rPr>
              <w:t>4.1.1.</w:t>
            </w:r>
            <w:r w:rsidR="00837261">
              <w:rPr>
                <w:rFonts w:asciiTheme="minorHAnsi" w:eastAsiaTheme="minorEastAsia" w:hAnsiTheme="minorHAnsi" w:cstheme="minorBidi"/>
                <w:noProof/>
                <w:sz w:val="22"/>
                <w:lang w:eastAsia="pl-PL"/>
              </w:rPr>
              <w:tab/>
            </w:r>
            <w:r w:rsidR="00837261" w:rsidRPr="00F31BB0">
              <w:rPr>
                <w:rStyle w:val="Hipercze"/>
                <w:noProof/>
              </w:rPr>
              <w:t>Ogólny wygląd</w:t>
            </w:r>
            <w:r w:rsidR="00837261">
              <w:rPr>
                <w:noProof/>
                <w:webHidden/>
              </w:rPr>
              <w:tab/>
            </w:r>
            <w:r w:rsidR="00E6334E">
              <w:rPr>
                <w:noProof/>
                <w:webHidden/>
              </w:rPr>
              <w:fldChar w:fldCharType="begin"/>
            </w:r>
            <w:r w:rsidR="00837261">
              <w:rPr>
                <w:noProof/>
                <w:webHidden/>
              </w:rPr>
              <w:instrText xml:space="preserve"> PAGEREF _Toc29303883 \h </w:instrText>
            </w:r>
            <w:r w:rsidR="00E6334E">
              <w:rPr>
                <w:noProof/>
                <w:webHidden/>
              </w:rPr>
            </w:r>
            <w:r w:rsidR="00E6334E">
              <w:rPr>
                <w:noProof/>
                <w:webHidden/>
              </w:rPr>
              <w:fldChar w:fldCharType="separate"/>
            </w:r>
            <w:r w:rsidR="00687656">
              <w:rPr>
                <w:noProof/>
                <w:webHidden/>
              </w:rPr>
              <w:t>14</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84" w:history="1">
            <w:r w:rsidR="00837261" w:rsidRPr="00F31BB0">
              <w:rPr>
                <w:rStyle w:val="Hipercze"/>
                <w:noProof/>
              </w:rPr>
              <w:t>4.1.2.</w:t>
            </w:r>
            <w:r w:rsidR="00837261">
              <w:rPr>
                <w:rFonts w:asciiTheme="minorHAnsi" w:eastAsiaTheme="minorEastAsia" w:hAnsiTheme="minorHAnsi" w:cstheme="minorBidi"/>
                <w:noProof/>
                <w:sz w:val="22"/>
                <w:lang w:eastAsia="pl-PL"/>
              </w:rPr>
              <w:tab/>
            </w:r>
            <w:r w:rsidR="00837261" w:rsidRPr="00F31BB0">
              <w:rPr>
                <w:rStyle w:val="Hipercze"/>
                <w:noProof/>
              </w:rPr>
              <w:t>Rejestracja oraz logowanie</w:t>
            </w:r>
            <w:r w:rsidR="00837261">
              <w:rPr>
                <w:noProof/>
                <w:webHidden/>
              </w:rPr>
              <w:tab/>
            </w:r>
            <w:r w:rsidR="00E6334E">
              <w:rPr>
                <w:noProof/>
                <w:webHidden/>
              </w:rPr>
              <w:fldChar w:fldCharType="begin"/>
            </w:r>
            <w:r w:rsidR="00837261">
              <w:rPr>
                <w:noProof/>
                <w:webHidden/>
              </w:rPr>
              <w:instrText xml:space="preserve"> PAGEREF _Toc29303884 \h </w:instrText>
            </w:r>
            <w:r w:rsidR="00E6334E">
              <w:rPr>
                <w:noProof/>
                <w:webHidden/>
              </w:rPr>
            </w:r>
            <w:r w:rsidR="00E6334E">
              <w:rPr>
                <w:noProof/>
                <w:webHidden/>
              </w:rPr>
              <w:fldChar w:fldCharType="separate"/>
            </w:r>
            <w:r w:rsidR="00687656">
              <w:rPr>
                <w:noProof/>
                <w:webHidden/>
              </w:rPr>
              <w:t>20</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85" w:history="1">
            <w:r w:rsidR="00837261" w:rsidRPr="00F31BB0">
              <w:rPr>
                <w:rStyle w:val="Hipercze"/>
                <w:noProof/>
              </w:rPr>
              <w:t>4.1.3.</w:t>
            </w:r>
            <w:r w:rsidR="00837261">
              <w:rPr>
                <w:rFonts w:asciiTheme="minorHAnsi" w:eastAsiaTheme="minorEastAsia" w:hAnsiTheme="minorHAnsi" w:cstheme="minorBidi"/>
                <w:noProof/>
                <w:sz w:val="22"/>
                <w:lang w:eastAsia="pl-PL"/>
              </w:rPr>
              <w:tab/>
            </w:r>
            <w:r w:rsidR="00837261" w:rsidRPr="00F31BB0">
              <w:rPr>
                <w:rStyle w:val="Hipercze"/>
                <w:noProof/>
              </w:rPr>
              <w:t>Tworzenie zamówienia</w:t>
            </w:r>
            <w:r w:rsidR="00837261">
              <w:rPr>
                <w:noProof/>
                <w:webHidden/>
              </w:rPr>
              <w:tab/>
            </w:r>
            <w:r w:rsidR="00E6334E">
              <w:rPr>
                <w:noProof/>
                <w:webHidden/>
              </w:rPr>
              <w:fldChar w:fldCharType="begin"/>
            </w:r>
            <w:r w:rsidR="00837261">
              <w:rPr>
                <w:noProof/>
                <w:webHidden/>
              </w:rPr>
              <w:instrText xml:space="preserve"> PAGEREF _Toc29303885 \h </w:instrText>
            </w:r>
            <w:r w:rsidR="00E6334E">
              <w:rPr>
                <w:noProof/>
                <w:webHidden/>
              </w:rPr>
            </w:r>
            <w:r w:rsidR="00E6334E">
              <w:rPr>
                <w:noProof/>
                <w:webHidden/>
              </w:rPr>
              <w:fldChar w:fldCharType="separate"/>
            </w:r>
            <w:r w:rsidR="00687656">
              <w:rPr>
                <w:noProof/>
                <w:webHidden/>
              </w:rPr>
              <w:t>22</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86" w:history="1">
            <w:r w:rsidR="00837261" w:rsidRPr="00F31BB0">
              <w:rPr>
                <w:rStyle w:val="Hipercze"/>
                <w:noProof/>
              </w:rPr>
              <w:t>4.1.4.</w:t>
            </w:r>
            <w:r w:rsidR="00837261">
              <w:rPr>
                <w:rFonts w:asciiTheme="minorHAnsi" w:eastAsiaTheme="minorEastAsia" w:hAnsiTheme="minorHAnsi" w:cstheme="minorBidi"/>
                <w:noProof/>
                <w:sz w:val="22"/>
                <w:lang w:eastAsia="pl-PL"/>
              </w:rPr>
              <w:tab/>
            </w:r>
            <w:r w:rsidR="00837261" w:rsidRPr="00F31BB0">
              <w:rPr>
                <w:rStyle w:val="Hipercze"/>
                <w:noProof/>
              </w:rPr>
              <w:t>Funkcje panelu użytkownika</w:t>
            </w:r>
            <w:r w:rsidR="00837261">
              <w:rPr>
                <w:noProof/>
                <w:webHidden/>
              </w:rPr>
              <w:tab/>
            </w:r>
            <w:r w:rsidR="00E6334E">
              <w:rPr>
                <w:noProof/>
                <w:webHidden/>
              </w:rPr>
              <w:fldChar w:fldCharType="begin"/>
            </w:r>
            <w:r w:rsidR="00837261">
              <w:rPr>
                <w:noProof/>
                <w:webHidden/>
              </w:rPr>
              <w:instrText xml:space="preserve"> PAGEREF _Toc29303886 \h </w:instrText>
            </w:r>
            <w:r w:rsidR="00E6334E">
              <w:rPr>
                <w:noProof/>
                <w:webHidden/>
              </w:rPr>
            </w:r>
            <w:r w:rsidR="00E6334E">
              <w:rPr>
                <w:noProof/>
                <w:webHidden/>
              </w:rPr>
              <w:fldChar w:fldCharType="separate"/>
            </w:r>
            <w:r w:rsidR="00687656">
              <w:rPr>
                <w:noProof/>
                <w:webHidden/>
              </w:rPr>
              <w:t>26</w:t>
            </w:r>
            <w:r w:rsidR="00E6334E">
              <w:rPr>
                <w:noProof/>
                <w:webHidden/>
              </w:rPr>
              <w:fldChar w:fldCharType="end"/>
            </w:r>
          </w:hyperlink>
        </w:p>
        <w:p w:rsidR="00837261" w:rsidRDefault="00E25A27">
          <w:pPr>
            <w:pStyle w:val="Spistreci2"/>
            <w:tabs>
              <w:tab w:val="left" w:pos="1701"/>
            </w:tabs>
            <w:rPr>
              <w:rFonts w:asciiTheme="minorHAnsi" w:eastAsiaTheme="minorEastAsia" w:hAnsiTheme="minorHAnsi" w:cstheme="minorBidi"/>
              <w:noProof/>
              <w:sz w:val="22"/>
              <w:lang w:eastAsia="pl-PL"/>
            </w:rPr>
          </w:pPr>
          <w:hyperlink w:anchor="_Toc29303887" w:history="1">
            <w:r w:rsidR="00837261" w:rsidRPr="00F31BB0">
              <w:rPr>
                <w:rStyle w:val="Hipercze"/>
                <w:noProof/>
              </w:rPr>
              <w:t>4.2.</w:t>
            </w:r>
            <w:r w:rsidR="00837261">
              <w:rPr>
                <w:rFonts w:asciiTheme="minorHAnsi" w:eastAsiaTheme="minorEastAsia" w:hAnsiTheme="minorHAnsi" w:cstheme="minorBidi"/>
                <w:noProof/>
                <w:sz w:val="22"/>
                <w:lang w:eastAsia="pl-PL"/>
              </w:rPr>
              <w:tab/>
            </w:r>
            <w:r w:rsidR="00837261" w:rsidRPr="00F31BB0">
              <w:rPr>
                <w:rStyle w:val="Hipercze"/>
                <w:noProof/>
              </w:rPr>
              <w:t>Działanie panelu do obsługi sklepu komputerowego</w:t>
            </w:r>
            <w:r w:rsidR="00837261">
              <w:rPr>
                <w:noProof/>
                <w:webHidden/>
              </w:rPr>
              <w:tab/>
            </w:r>
            <w:r w:rsidR="00E6334E">
              <w:rPr>
                <w:noProof/>
                <w:webHidden/>
              </w:rPr>
              <w:fldChar w:fldCharType="begin"/>
            </w:r>
            <w:r w:rsidR="00837261">
              <w:rPr>
                <w:noProof/>
                <w:webHidden/>
              </w:rPr>
              <w:instrText xml:space="preserve"> PAGEREF _Toc29303887 \h </w:instrText>
            </w:r>
            <w:r w:rsidR="00E6334E">
              <w:rPr>
                <w:noProof/>
                <w:webHidden/>
              </w:rPr>
            </w:r>
            <w:r w:rsidR="00E6334E">
              <w:rPr>
                <w:noProof/>
                <w:webHidden/>
              </w:rPr>
              <w:fldChar w:fldCharType="separate"/>
            </w:r>
            <w:r w:rsidR="00687656">
              <w:rPr>
                <w:noProof/>
                <w:webHidden/>
              </w:rPr>
              <w:t>33</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88" w:history="1">
            <w:r w:rsidR="00837261" w:rsidRPr="00F31BB0">
              <w:rPr>
                <w:rStyle w:val="Hipercze"/>
                <w:noProof/>
              </w:rPr>
              <w:t>4.2.1.</w:t>
            </w:r>
            <w:r w:rsidR="00837261">
              <w:rPr>
                <w:rFonts w:asciiTheme="minorHAnsi" w:eastAsiaTheme="minorEastAsia" w:hAnsiTheme="minorHAnsi" w:cstheme="minorBidi"/>
                <w:noProof/>
                <w:sz w:val="22"/>
                <w:lang w:eastAsia="pl-PL"/>
              </w:rPr>
              <w:tab/>
            </w:r>
            <w:r w:rsidR="00837261" w:rsidRPr="00F31BB0">
              <w:rPr>
                <w:rStyle w:val="Hipercze"/>
                <w:noProof/>
              </w:rPr>
              <w:t>Obsługa zamówień</w:t>
            </w:r>
            <w:r w:rsidR="00837261">
              <w:rPr>
                <w:noProof/>
                <w:webHidden/>
              </w:rPr>
              <w:tab/>
            </w:r>
            <w:r w:rsidR="00E6334E">
              <w:rPr>
                <w:noProof/>
                <w:webHidden/>
              </w:rPr>
              <w:fldChar w:fldCharType="begin"/>
            </w:r>
            <w:r w:rsidR="00837261">
              <w:rPr>
                <w:noProof/>
                <w:webHidden/>
              </w:rPr>
              <w:instrText xml:space="preserve"> PAGEREF _Toc29303888 \h </w:instrText>
            </w:r>
            <w:r w:rsidR="00E6334E">
              <w:rPr>
                <w:noProof/>
                <w:webHidden/>
              </w:rPr>
            </w:r>
            <w:r w:rsidR="00E6334E">
              <w:rPr>
                <w:noProof/>
                <w:webHidden/>
              </w:rPr>
              <w:fldChar w:fldCharType="separate"/>
            </w:r>
            <w:r w:rsidR="00687656">
              <w:rPr>
                <w:noProof/>
                <w:webHidden/>
              </w:rPr>
              <w:t>34</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89" w:history="1">
            <w:r w:rsidR="00837261" w:rsidRPr="00F31BB0">
              <w:rPr>
                <w:rStyle w:val="Hipercze"/>
                <w:noProof/>
              </w:rPr>
              <w:t>4.2.2.</w:t>
            </w:r>
            <w:r w:rsidR="00837261">
              <w:rPr>
                <w:rFonts w:asciiTheme="minorHAnsi" w:eastAsiaTheme="minorEastAsia" w:hAnsiTheme="minorHAnsi" w:cstheme="minorBidi"/>
                <w:noProof/>
                <w:sz w:val="22"/>
                <w:lang w:eastAsia="pl-PL"/>
              </w:rPr>
              <w:tab/>
            </w:r>
            <w:r w:rsidR="00837261" w:rsidRPr="00F31BB0">
              <w:rPr>
                <w:rStyle w:val="Hipercze"/>
                <w:noProof/>
              </w:rPr>
              <w:t>Reklamacje oraz zwroty</w:t>
            </w:r>
            <w:r w:rsidR="00837261">
              <w:rPr>
                <w:noProof/>
                <w:webHidden/>
              </w:rPr>
              <w:tab/>
            </w:r>
            <w:r w:rsidR="00E6334E">
              <w:rPr>
                <w:noProof/>
                <w:webHidden/>
              </w:rPr>
              <w:fldChar w:fldCharType="begin"/>
            </w:r>
            <w:r w:rsidR="00837261">
              <w:rPr>
                <w:noProof/>
                <w:webHidden/>
              </w:rPr>
              <w:instrText xml:space="preserve"> PAGEREF _Toc29303889 \h </w:instrText>
            </w:r>
            <w:r w:rsidR="00E6334E">
              <w:rPr>
                <w:noProof/>
                <w:webHidden/>
              </w:rPr>
            </w:r>
            <w:r w:rsidR="00E6334E">
              <w:rPr>
                <w:noProof/>
                <w:webHidden/>
              </w:rPr>
              <w:fldChar w:fldCharType="separate"/>
            </w:r>
            <w:r w:rsidR="00687656">
              <w:rPr>
                <w:noProof/>
                <w:webHidden/>
              </w:rPr>
              <w:t>36</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90" w:history="1">
            <w:r w:rsidR="00837261" w:rsidRPr="00F31BB0">
              <w:rPr>
                <w:rStyle w:val="Hipercze"/>
                <w:noProof/>
              </w:rPr>
              <w:t>4.2.3.</w:t>
            </w:r>
            <w:r w:rsidR="00837261">
              <w:rPr>
                <w:rFonts w:asciiTheme="minorHAnsi" w:eastAsiaTheme="minorEastAsia" w:hAnsiTheme="minorHAnsi" w:cstheme="minorBidi"/>
                <w:noProof/>
                <w:sz w:val="22"/>
                <w:lang w:eastAsia="pl-PL"/>
              </w:rPr>
              <w:tab/>
            </w:r>
            <w:r w:rsidR="00837261" w:rsidRPr="00F31BB0">
              <w:rPr>
                <w:rStyle w:val="Hipercze"/>
                <w:noProof/>
              </w:rPr>
              <w:t>Dodawanie oraz edytowanie produktów</w:t>
            </w:r>
            <w:r w:rsidR="00837261">
              <w:rPr>
                <w:noProof/>
                <w:webHidden/>
              </w:rPr>
              <w:tab/>
            </w:r>
            <w:r w:rsidR="00E6334E">
              <w:rPr>
                <w:noProof/>
                <w:webHidden/>
              </w:rPr>
              <w:fldChar w:fldCharType="begin"/>
            </w:r>
            <w:r w:rsidR="00837261">
              <w:rPr>
                <w:noProof/>
                <w:webHidden/>
              </w:rPr>
              <w:instrText xml:space="preserve"> PAGEREF _Toc29303890 \h </w:instrText>
            </w:r>
            <w:r w:rsidR="00E6334E">
              <w:rPr>
                <w:noProof/>
                <w:webHidden/>
              </w:rPr>
            </w:r>
            <w:r w:rsidR="00E6334E">
              <w:rPr>
                <w:noProof/>
                <w:webHidden/>
              </w:rPr>
              <w:fldChar w:fldCharType="separate"/>
            </w:r>
            <w:r w:rsidR="00687656">
              <w:rPr>
                <w:noProof/>
                <w:webHidden/>
              </w:rPr>
              <w:t>40</w:t>
            </w:r>
            <w:r w:rsidR="00E6334E">
              <w:rPr>
                <w:noProof/>
                <w:webHidden/>
              </w:rPr>
              <w:fldChar w:fldCharType="end"/>
            </w:r>
          </w:hyperlink>
        </w:p>
        <w:p w:rsidR="00837261" w:rsidRDefault="00E25A27">
          <w:pPr>
            <w:pStyle w:val="Spistreci3"/>
            <w:tabs>
              <w:tab w:val="left" w:pos="1701"/>
            </w:tabs>
            <w:rPr>
              <w:rFonts w:asciiTheme="minorHAnsi" w:eastAsiaTheme="minorEastAsia" w:hAnsiTheme="minorHAnsi" w:cstheme="minorBidi"/>
              <w:noProof/>
              <w:sz w:val="22"/>
              <w:lang w:eastAsia="pl-PL"/>
            </w:rPr>
          </w:pPr>
          <w:hyperlink w:anchor="_Toc29303891" w:history="1">
            <w:r w:rsidR="00837261" w:rsidRPr="00F31BB0">
              <w:rPr>
                <w:rStyle w:val="Hipercze"/>
                <w:noProof/>
              </w:rPr>
              <w:t>4.2.4.</w:t>
            </w:r>
            <w:r w:rsidR="00837261">
              <w:rPr>
                <w:rFonts w:asciiTheme="minorHAnsi" w:eastAsiaTheme="minorEastAsia" w:hAnsiTheme="minorHAnsi" w:cstheme="minorBidi"/>
                <w:noProof/>
                <w:sz w:val="22"/>
                <w:lang w:eastAsia="pl-PL"/>
              </w:rPr>
              <w:tab/>
            </w:r>
            <w:r w:rsidR="00837261" w:rsidRPr="00F31BB0">
              <w:rPr>
                <w:rStyle w:val="Hipercze"/>
                <w:noProof/>
              </w:rPr>
              <w:t>Inne funkcje panelu administratora</w:t>
            </w:r>
            <w:r w:rsidR="00837261">
              <w:rPr>
                <w:noProof/>
                <w:webHidden/>
              </w:rPr>
              <w:tab/>
            </w:r>
            <w:r w:rsidR="00E6334E">
              <w:rPr>
                <w:noProof/>
                <w:webHidden/>
              </w:rPr>
              <w:fldChar w:fldCharType="begin"/>
            </w:r>
            <w:r w:rsidR="00837261">
              <w:rPr>
                <w:noProof/>
                <w:webHidden/>
              </w:rPr>
              <w:instrText xml:space="preserve"> PAGEREF _Toc29303891 \h </w:instrText>
            </w:r>
            <w:r w:rsidR="00E6334E">
              <w:rPr>
                <w:noProof/>
                <w:webHidden/>
              </w:rPr>
            </w:r>
            <w:r w:rsidR="00E6334E">
              <w:rPr>
                <w:noProof/>
                <w:webHidden/>
              </w:rPr>
              <w:fldChar w:fldCharType="separate"/>
            </w:r>
            <w:r w:rsidR="00687656">
              <w:rPr>
                <w:noProof/>
                <w:webHidden/>
              </w:rPr>
              <w:t>43</w:t>
            </w:r>
            <w:r w:rsidR="00E6334E">
              <w:rPr>
                <w:noProof/>
                <w:webHidden/>
              </w:rPr>
              <w:fldChar w:fldCharType="end"/>
            </w:r>
          </w:hyperlink>
        </w:p>
        <w:p w:rsidR="00837261" w:rsidRDefault="00E25A27">
          <w:pPr>
            <w:pStyle w:val="Spistreci1"/>
            <w:rPr>
              <w:rFonts w:asciiTheme="minorHAnsi" w:eastAsiaTheme="minorEastAsia" w:hAnsiTheme="minorHAnsi" w:cstheme="minorBidi"/>
              <w:noProof/>
              <w:sz w:val="22"/>
              <w:lang w:eastAsia="pl-PL"/>
            </w:rPr>
          </w:pPr>
          <w:hyperlink w:anchor="_Toc29303892" w:history="1">
            <w:r w:rsidR="00837261" w:rsidRPr="00F31BB0">
              <w:rPr>
                <w:rStyle w:val="Hipercze"/>
                <w:noProof/>
              </w:rPr>
              <w:t>Podsumowanie</w:t>
            </w:r>
            <w:r w:rsidR="00837261">
              <w:rPr>
                <w:noProof/>
                <w:webHidden/>
              </w:rPr>
              <w:tab/>
            </w:r>
            <w:r w:rsidR="00E6334E">
              <w:rPr>
                <w:noProof/>
                <w:webHidden/>
              </w:rPr>
              <w:fldChar w:fldCharType="begin"/>
            </w:r>
            <w:r w:rsidR="00837261">
              <w:rPr>
                <w:noProof/>
                <w:webHidden/>
              </w:rPr>
              <w:instrText xml:space="preserve"> PAGEREF _Toc29303892 \h </w:instrText>
            </w:r>
            <w:r w:rsidR="00E6334E">
              <w:rPr>
                <w:noProof/>
                <w:webHidden/>
              </w:rPr>
            </w:r>
            <w:r w:rsidR="00E6334E">
              <w:rPr>
                <w:noProof/>
                <w:webHidden/>
              </w:rPr>
              <w:fldChar w:fldCharType="separate"/>
            </w:r>
            <w:r w:rsidR="00687656">
              <w:rPr>
                <w:noProof/>
                <w:webHidden/>
              </w:rPr>
              <w:t>45</w:t>
            </w:r>
            <w:r w:rsidR="00E6334E">
              <w:rPr>
                <w:noProof/>
                <w:webHidden/>
              </w:rPr>
              <w:fldChar w:fldCharType="end"/>
            </w:r>
          </w:hyperlink>
        </w:p>
        <w:p w:rsidR="00837261" w:rsidRDefault="00E25A27">
          <w:pPr>
            <w:pStyle w:val="Spistreci1"/>
            <w:rPr>
              <w:rFonts w:asciiTheme="minorHAnsi" w:eastAsiaTheme="minorEastAsia" w:hAnsiTheme="minorHAnsi" w:cstheme="minorBidi"/>
              <w:noProof/>
              <w:sz w:val="22"/>
              <w:lang w:eastAsia="pl-PL"/>
            </w:rPr>
          </w:pPr>
          <w:hyperlink w:anchor="_Toc29303893" w:history="1">
            <w:r w:rsidR="00837261" w:rsidRPr="00F31BB0">
              <w:rPr>
                <w:rStyle w:val="Hipercze"/>
                <w:noProof/>
              </w:rPr>
              <w:t>Bibliografia</w:t>
            </w:r>
            <w:r w:rsidR="00837261">
              <w:rPr>
                <w:noProof/>
                <w:webHidden/>
              </w:rPr>
              <w:tab/>
            </w:r>
            <w:r w:rsidR="00E6334E">
              <w:rPr>
                <w:noProof/>
                <w:webHidden/>
              </w:rPr>
              <w:fldChar w:fldCharType="begin"/>
            </w:r>
            <w:r w:rsidR="00837261">
              <w:rPr>
                <w:noProof/>
                <w:webHidden/>
              </w:rPr>
              <w:instrText xml:space="preserve"> PAGEREF _Toc29303893 \h </w:instrText>
            </w:r>
            <w:r w:rsidR="00E6334E">
              <w:rPr>
                <w:noProof/>
                <w:webHidden/>
              </w:rPr>
            </w:r>
            <w:r w:rsidR="00E6334E">
              <w:rPr>
                <w:noProof/>
                <w:webHidden/>
              </w:rPr>
              <w:fldChar w:fldCharType="separate"/>
            </w:r>
            <w:r w:rsidR="00687656">
              <w:rPr>
                <w:noProof/>
                <w:webHidden/>
              </w:rPr>
              <w:t>46</w:t>
            </w:r>
            <w:r w:rsidR="00E6334E">
              <w:rPr>
                <w:noProof/>
                <w:webHidden/>
              </w:rPr>
              <w:fldChar w:fldCharType="end"/>
            </w:r>
          </w:hyperlink>
        </w:p>
        <w:p w:rsidR="00837261" w:rsidRDefault="00E25A27">
          <w:pPr>
            <w:pStyle w:val="Spistreci1"/>
            <w:rPr>
              <w:rFonts w:asciiTheme="minorHAnsi" w:eastAsiaTheme="minorEastAsia" w:hAnsiTheme="minorHAnsi" w:cstheme="minorBidi"/>
              <w:noProof/>
              <w:sz w:val="22"/>
              <w:lang w:eastAsia="pl-PL"/>
            </w:rPr>
          </w:pPr>
          <w:hyperlink w:anchor="_Toc29303894" w:history="1">
            <w:r w:rsidR="00837261" w:rsidRPr="00F31BB0">
              <w:rPr>
                <w:rStyle w:val="Hipercze"/>
                <w:noProof/>
              </w:rPr>
              <w:t>Spis tabel</w:t>
            </w:r>
            <w:r w:rsidR="00837261">
              <w:rPr>
                <w:noProof/>
                <w:webHidden/>
              </w:rPr>
              <w:tab/>
            </w:r>
            <w:r w:rsidR="00E6334E">
              <w:rPr>
                <w:noProof/>
                <w:webHidden/>
              </w:rPr>
              <w:fldChar w:fldCharType="begin"/>
            </w:r>
            <w:r w:rsidR="00837261">
              <w:rPr>
                <w:noProof/>
                <w:webHidden/>
              </w:rPr>
              <w:instrText xml:space="preserve"> PAGEREF _Toc29303894 \h </w:instrText>
            </w:r>
            <w:r w:rsidR="00E6334E">
              <w:rPr>
                <w:noProof/>
                <w:webHidden/>
              </w:rPr>
            </w:r>
            <w:r w:rsidR="00E6334E">
              <w:rPr>
                <w:noProof/>
                <w:webHidden/>
              </w:rPr>
              <w:fldChar w:fldCharType="separate"/>
            </w:r>
            <w:r w:rsidR="00687656">
              <w:rPr>
                <w:noProof/>
                <w:webHidden/>
              </w:rPr>
              <w:t>47</w:t>
            </w:r>
            <w:r w:rsidR="00E6334E">
              <w:rPr>
                <w:noProof/>
                <w:webHidden/>
              </w:rPr>
              <w:fldChar w:fldCharType="end"/>
            </w:r>
          </w:hyperlink>
        </w:p>
        <w:p w:rsidR="00837261" w:rsidRDefault="00E25A27">
          <w:pPr>
            <w:pStyle w:val="Spistreci1"/>
            <w:rPr>
              <w:rFonts w:asciiTheme="minorHAnsi" w:eastAsiaTheme="minorEastAsia" w:hAnsiTheme="minorHAnsi" w:cstheme="minorBidi"/>
              <w:noProof/>
              <w:sz w:val="22"/>
              <w:lang w:eastAsia="pl-PL"/>
            </w:rPr>
          </w:pPr>
          <w:hyperlink w:anchor="_Toc29303895" w:history="1">
            <w:r w:rsidR="00837261" w:rsidRPr="00F31BB0">
              <w:rPr>
                <w:rStyle w:val="Hipercze"/>
                <w:noProof/>
              </w:rPr>
              <w:t>Spis Rysunków</w:t>
            </w:r>
            <w:r w:rsidR="00837261">
              <w:rPr>
                <w:noProof/>
                <w:webHidden/>
              </w:rPr>
              <w:tab/>
            </w:r>
            <w:r w:rsidR="00E6334E">
              <w:rPr>
                <w:noProof/>
                <w:webHidden/>
              </w:rPr>
              <w:fldChar w:fldCharType="begin"/>
            </w:r>
            <w:r w:rsidR="00837261">
              <w:rPr>
                <w:noProof/>
                <w:webHidden/>
              </w:rPr>
              <w:instrText xml:space="preserve"> PAGEREF _Toc29303895 \h </w:instrText>
            </w:r>
            <w:r w:rsidR="00E6334E">
              <w:rPr>
                <w:noProof/>
                <w:webHidden/>
              </w:rPr>
            </w:r>
            <w:r w:rsidR="00E6334E">
              <w:rPr>
                <w:noProof/>
                <w:webHidden/>
              </w:rPr>
              <w:fldChar w:fldCharType="separate"/>
            </w:r>
            <w:r w:rsidR="00687656">
              <w:rPr>
                <w:noProof/>
                <w:webHidden/>
              </w:rPr>
              <w:t>48</w:t>
            </w:r>
            <w:r w:rsidR="00E6334E">
              <w:rPr>
                <w:noProof/>
                <w:webHidden/>
              </w:rPr>
              <w:fldChar w:fldCharType="end"/>
            </w:r>
          </w:hyperlink>
        </w:p>
        <w:p w:rsidR="00800681" w:rsidRPr="00C57843" w:rsidRDefault="00E6334E">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F00736">
          <w:footerReference w:type="even" r:id="rId10"/>
          <w:footerReference w:type="default" r:id="rId11"/>
          <w:type w:val="oddPage"/>
          <w:pgSz w:w="11906" w:h="16838" w:code="9"/>
          <w:pgMar w:top="1418" w:right="1134" w:bottom="1418" w:left="1134" w:header="709" w:footer="709" w:gutter="567"/>
          <w:pgNumType w:start="1"/>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29303858"/>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29303859"/>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ED1045">
      <w:pPr>
        <w:pStyle w:val="Nagwek2"/>
        <w:rPr>
          <w:color w:val="000000" w:themeColor="text1"/>
        </w:rPr>
      </w:pPr>
      <w:bookmarkStart w:id="2" w:name="_Toc29303860"/>
      <w:r w:rsidRPr="00C57843">
        <w:rPr>
          <w:color w:val="000000" w:themeColor="text1"/>
        </w:rPr>
        <w:t>Czym jest sklep internetowy</w:t>
      </w:r>
      <w:r w:rsidR="00C42DDA" w:rsidRPr="00C57843">
        <w:rPr>
          <w:color w:val="000000" w:themeColor="text1"/>
        </w:rPr>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hiperłącze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Pr="00C57843" w:rsidRDefault="008E4A2B" w:rsidP="008E4A2B">
      <w:pPr>
        <w:pStyle w:val="Nagwek2"/>
        <w:rPr>
          <w:color w:val="000000" w:themeColor="text1"/>
        </w:rPr>
      </w:pPr>
      <w:bookmarkStart w:id="3" w:name="_Toc29303861"/>
      <w:r w:rsidRPr="00C57843">
        <w:rPr>
          <w:color w:val="000000" w:themeColor="text1"/>
        </w:rPr>
        <w:lastRenderedPageBreak/>
        <w:t>Opis działania sklepu</w:t>
      </w:r>
      <w:bookmarkEnd w:id="3"/>
      <w:r w:rsidRPr="00C57843">
        <w:rPr>
          <w:color w:val="000000" w:themeColor="text1"/>
        </w:rPr>
        <w:t xml:space="preserve"> </w:t>
      </w:r>
    </w:p>
    <w:p w:rsidR="00ED1045" w:rsidRPr="00C57843" w:rsidRDefault="00ED1045" w:rsidP="00ED1045">
      <w:pPr>
        <w:pStyle w:val="Nagwek2"/>
        <w:rPr>
          <w:color w:val="000000" w:themeColor="text1"/>
        </w:rPr>
      </w:pPr>
      <w:bookmarkStart w:id="4" w:name="_Toc29303862"/>
      <w:r w:rsidRPr="00C57843">
        <w:rPr>
          <w:color w:val="000000" w:themeColor="text1"/>
        </w:rPr>
        <w:t>Zapotrzebowanie na system</w:t>
      </w:r>
      <w:bookmarkEnd w:id="4"/>
    </w:p>
    <w:p w:rsidR="00A95D10" w:rsidRPr="00C57843" w:rsidRDefault="001513FF" w:rsidP="00A95D10">
      <w:pPr>
        <w:pStyle w:val="Nagwek3"/>
        <w:rPr>
          <w:color w:val="000000" w:themeColor="text1"/>
        </w:rPr>
      </w:pPr>
      <w:bookmarkStart w:id="5" w:name="_Toc29303863"/>
      <w:r w:rsidRPr="00C57843">
        <w:rPr>
          <w:color w:val="000000" w:themeColor="text1"/>
        </w:rPr>
        <w:t>Koncepcja strony internetowej</w:t>
      </w:r>
      <w:bookmarkEnd w:id="5"/>
    </w:p>
    <w:p w:rsidR="00CC71D3" w:rsidRPr="00C57843" w:rsidRDefault="001513FF" w:rsidP="00CC71D3">
      <w:pPr>
        <w:pStyle w:val="Nagwek3"/>
        <w:rPr>
          <w:color w:val="000000" w:themeColor="text1"/>
        </w:rPr>
      </w:pPr>
      <w:bookmarkStart w:id="6" w:name="_Toc29303864"/>
      <w:r w:rsidRPr="00C57843">
        <w:rPr>
          <w:color w:val="000000" w:themeColor="text1"/>
        </w:rPr>
        <w:t>Koncepcja panelu obsługi systemem</w:t>
      </w:r>
      <w:bookmarkEnd w:id="6"/>
    </w:p>
    <w:p w:rsidR="0032729C" w:rsidRPr="00C57843" w:rsidRDefault="00CC71D3" w:rsidP="00CC71D3">
      <w:pPr>
        <w:pStyle w:val="Nagwek3"/>
        <w:rPr>
          <w:color w:val="000000" w:themeColor="text1"/>
        </w:rPr>
      </w:pPr>
      <w:bookmarkStart w:id="7" w:name="_Toc29303865"/>
      <w:r w:rsidRPr="00C57843">
        <w:rPr>
          <w:color w:val="000000" w:themeColor="text1"/>
        </w:rPr>
        <w:t>Architektura systemu</w:t>
      </w:r>
      <w:bookmarkEnd w:id="7"/>
    </w:p>
    <w:p w:rsidR="0032729C" w:rsidRPr="00C57843" w:rsidRDefault="0032729C" w:rsidP="0032729C">
      <w:pPr>
        <w:pStyle w:val="Tekstpodstawowy"/>
        <w:rPr>
          <w:color w:val="000000" w:themeColor="text1"/>
        </w:rPr>
      </w:pPr>
    </w:p>
    <w:p w:rsidR="0032729C" w:rsidRPr="00C57843" w:rsidRDefault="0032729C" w:rsidP="0032729C">
      <w:pPr>
        <w:pStyle w:val="Tekstpodstawowy"/>
        <w:rPr>
          <w:color w:val="000000" w:themeColor="text1"/>
        </w:rPr>
      </w:pP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8" w:name="_Toc29303866"/>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8"/>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BA6B5F">
      <w:pPr>
        <w:pStyle w:val="Nagwek2"/>
        <w:rPr>
          <w:color w:val="000000" w:themeColor="text1"/>
        </w:rPr>
      </w:pPr>
      <w:bookmarkStart w:id="9" w:name="_Toc29303867"/>
      <w:r w:rsidRPr="00C57843">
        <w:rPr>
          <w:color w:val="000000" w:themeColor="text1"/>
        </w:rPr>
        <w:t>XAMPP</w:t>
      </w:r>
      <w:bookmarkEnd w:id="9"/>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9C395A">
      <w:pPr>
        <w:pStyle w:val="Nagwek3"/>
        <w:rPr>
          <w:color w:val="000000" w:themeColor="text1"/>
        </w:rPr>
      </w:pPr>
      <w:bookmarkStart w:id="10" w:name="_Toc29303868"/>
      <w:r>
        <w:rPr>
          <w:color w:val="000000" w:themeColor="text1"/>
        </w:rPr>
        <w:t xml:space="preserve">Serwer </w:t>
      </w:r>
      <w:r w:rsidR="00390A64" w:rsidRPr="00C57843">
        <w:rPr>
          <w:color w:val="000000" w:themeColor="text1"/>
        </w:rPr>
        <w:t>Apache</w:t>
      </w:r>
      <w:bookmarkEnd w:id="10"/>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takich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BA6B5F">
      <w:pPr>
        <w:pStyle w:val="Nagwek3"/>
        <w:rPr>
          <w:color w:val="000000" w:themeColor="text1"/>
        </w:rPr>
      </w:pPr>
      <w:bookmarkStart w:id="11" w:name="_Toc29303869"/>
      <w:r>
        <w:rPr>
          <w:color w:val="000000" w:themeColor="text1"/>
        </w:rPr>
        <w:t xml:space="preserve">Baza danych </w:t>
      </w:r>
      <w:r w:rsidR="00390A64" w:rsidRPr="00C57843">
        <w:rPr>
          <w:color w:val="000000" w:themeColor="text1"/>
        </w:rPr>
        <w:t>MySQL</w:t>
      </w:r>
      <w:bookmarkEnd w:id="11"/>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 który obowiązuje do dzisiaj</w:t>
      </w:r>
      <w:ins w:id="12" w:author="stoch" w:date="2020-01-14T17:33:00Z">
        <w:r w:rsidR="00887086">
          <w:t xml:space="preserve"> (LITOŚCI !!! Skoro było później wiele kolejnych wersji, to jak ta sprzed ponad dwudziestu lat może obowiązywać do dzisiaj? </w:t>
        </w:r>
      </w:ins>
      <w:ins w:id="13" w:author="stoch" w:date="2020-01-14T17:35:00Z">
        <w:r w:rsidR="00887086">
          <w:t>Nie ma tu potrzeby, żeby wszystkie te wersje szczegółowo wyliczać.</w:t>
        </w:r>
      </w:ins>
      <w:ins w:id="14" w:author="stoch" w:date="2020-01-14T17:33:00Z">
        <w:r w:rsidR="00887086">
          <w:t>)</w:t>
        </w:r>
      </w:ins>
      <w:r w:rsidR="007F4B5F">
        <w:t xml:space="preserve"> w produktach komercyjnych</w:t>
      </w:r>
      <w:r w:rsidR="007A3D09" w:rsidRPr="00C57843">
        <w:t>.</w:t>
      </w:r>
      <w:r w:rsidR="00B755A9">
        <w:t xml:space="preserve"> Kilka lat później w 1999 roku powstał SQL3 i był czwartą wersją języka zapytań, który wprowadził wiele nowych funkcji</w:t>
      </w:r>
      <w:r w:rsidR="001F0FC7">
        <w:t xml:space="preserve"> m.in. </w:t>
      </w:r>
      <w:r w:rsidR="007A39DF">
        <w:t>zapytania rekurencyjne, wyzwalacze, dopasowanie wyrażeń regularnych oraz niektóre opcje obiektowe</w:t>
      </w:r>
      <w:r w:rsidR="00B755A9">
        <w:t>. Cztery lata później przedstawiono SQL:2003</w:t>
      </w:r>
      <w:r w:rsidR="001F0FC7">
        <w:t xml:space="preserve"> i był on poprawioną wersją SQL3</w:t>
      </w:r>
      <w:r w:rsidR="007A39DF">
        <w:t xml:space="preserve"> oraz z dodatkowymi funkcjami związanymi z XML.[</w:t>
      </w:r>
      <w:r w:rsidR="00BC3B89">
        <w:t>6</w:t>
      </w:r>
      <w:r w:rsidR="007A39DF">
        <w:t>] W kolejnych latach pojawiały się nowe standardy takie jak SQL:2006, SQL:2008, SQL:2011 czy też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lastRenderedPageBreak/>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356305" w:rsidRDefault="00356305" w:rsidP="00356305">
      <w:pPr>
        <w:pStyle w:val="Akapitzlist"/>
        <w:numPr>
          <w:ilvl w:val="0"/>
          <w:numId w:val="32"/>
        </w:numPr>
        <w:spacing w:line="360" w:lineRule="auto"/>
        <w:jc w:val="both"/>
      </w:pPr>
      <w:r>
        <w:t>przeszukiwanie i indeksowanie pełno</w:t>
      </w:r>
      <w:r w:rsidR="007049F3">
        <w:t>-</w:t>
      </w:r>
      <w:r>
        <w:t>tekstowe</w:t>
      </w:r>
    </w:p>
    <w:p w:rsidR="00B341FC" w:rsidRDefault="00B341FC" w:rsidP="00356305">
      <w:pPr>
        <w:spacing w:line="360" w:lineRule="auto"/>
        <w:jc w:val="both"/>
      </w:pPr>
    </w:p>
    <w:p w:rsidR="00B341FC" w:rsidRDefault="00B341FC" w:rsidP="00620B8E">
      <w:pPr>
        <w:spacing w:line="360" w:lineRule="auto"/>
        <w:ind w:firstLine="426"/>
        <w:jc w:val="both"/>
      </w:pPr>
    </w:p>
    <w:p w:rsidR="00B341FC" w:rsidRPr="00C57843" w:rsidRDefault="00B341FC" w:rsidP="00620B8E">
      <w:pPr>
        <w:spacing w:line="360" w:lineRule="auto"/>
        <w:ind w:firstLine="426"/>
        <w:jc w:val="both"/>
      </w:pPr>
    </w:p>
    <w:p w:rsidR="00561617" w:rsidRPr="00C57843" w:rsidRDefault="00561617" w:rsidP="00BC2153"/>
    <w:p w:rsidR="002635C5" w:rsidRPr="00C57843" w:rsidRDefault="0008781A" w:rsidP="00C871C3">
      <w:pPr>
        <w:pStyle w:val="Nagwek2"/>
        <w:rPr>
          <w:rFonts w:cs="Arial"/>
          <w:color w:val="000000" w:themeColor="text1"/>
          <w:shd w:val="clear" w:color="auto" w:fill="FFFFFF"/>
        </w:rPr>
      </w:pPr>
      <w:bookmarkStart w:id="15" w:name="_Toc29303870"/>
      <w:r>
        <w:rPr>
          <w:rFonts w:cs="Arial"/>
          <w:color w:val="000000" w:themeColor="text1"/>
          <w:shd w:val="clear" w:color="auto" w:fill="FFFFFF"/>
        </w:rPr>
        <w:t xml:space="preserve">Język znaczników </w:t>
      </w:r>
      <w:r w:rsidR="00E7051B" w:rsidRPr="00C57843">
        <w:rPr>
          <w:rFonts w:cs="Arial"/>
          <w:color w:val="000000" w:themeColor="text1"/>
          <w:shd w:val="clear" w:color="auto" w:fill="FFFFFF"/>
        </w:rPr>
        <w:t>HTML</w:t>
      </w:r>
      <w:r w:rsidR="002635C5" w:rsidRPr="00C57843">
        <w:rPr>
          <w:rFonts w:cs="Arial"/>
          <w:color w:val="000000" w:themeColor="text1"/>
          <w:shd w:val="clear" w:color="auto" w:fill="FFFFFF"/>
        </w:rPr>
        <w:t xml:space="preserve"> </w:t>
      </w:r>
      <w:r w:rsidR="00807274" w:rsidRPr="00C57843">
        <w:rPr>
          <w:rFonts w:cs="Arial"/>
          <w:color w:val="000000" w:themeColor="text1"/>
          <w:shd w:val="clear" w:color="auto" w:fill="FFFFFF"/>
        </w:rPr>
        <w:t xml:space="preserve">i </w:t>
      </w:r>
      <w:r>
        <w:rPr>
          <w:rFonts w:cs="Arial"/>
          <w:color w:val="000000" w:themeColor="text1"/>
          <w:shd w:val="clear" w:color="auto" w:fill="FFFFFF"/>
        </w:rPr>
        <w:t xml:space="preserve">kaskadowe arkusze stylów </w:t>
      </w:r>
      <w:r w:rsidR="00E7051B" w:rsidRPr="00C57843">
        <w:rPr>
          <w:rFonts w:cs="Arial"/>
          <w:color w:val="000000" w:themeColor="text1"/>
          <w:shd w:val="clear" w:color="auto" w:fill="FFFFFF"/>
        </w:rPr>
        <w:t>CSS</w:t>
      </w:r>
      <w:bookmarkEnd w:id="15"/>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w:t>
      </w:r>
      <w:r w:rsidR="00C1284D" w:rsidRPr="00C57843">
        <w:lastRenderedPageBreak/>
        <w:t>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C871C3">
      <w:pPr>
        <w:pStyle w:val="Nagwek2"/>
        <w:rPr>
          <w:color w:val="000000" w:themeColor="text1"/>
        </w:rPr>
      </w:pPr>
      <w:bookmarkStart w:id="16" w:name="_Toc29303871"/>
      <w:r w:rsidRPr="00C57843">
        <w:rPr>
          <w:color w:val="000000" w:themeColor="text1"/>
        </w:rPr>
        <w:t>Bootstrap</w:t>
      </w:r>
      <w:bookmarkEnd w:id="16"/>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BA6B5F">
      <w:pPr>
        <w:pStyle w:val="Nagwek2"/>
        <w:rPr>
          <w:color w:val="000000" w:themeColor="text1"/>
        </w:rPr>
      </w:pPr>
      <w:bookmarkStart w:id="17" w:name="_Toc29303872"/>
      <w:r>
        <w:rPr>
          <w:color w:val="000000" w:themeColor="text1"/>
        </w:rPr>
        <w:t xml:space="preserve">Język </w:t>
      </w:r>
      <w:r w:rsidR="00BA6B5F" w:rsidRPr="00C57843">
        <w:rPr>
          <w:color w:val="000000" w:themeColor="text1"/>
        </w:rPr>
        <w:t>JavaScript</w:t>
      </w:r>
      <w:bookmarkEnd w:id="17"/>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Navigator.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E12149">
      <w:pPr>
        <w:pStyle w:val="Nagwek2"/>
        <w:rPr>
          <w:color w:val="000000" w:themeColor="text1"/>
        </w:rPr>
      </w:pPr>
      <w:bookmarkStart w:id="18" w:name="_Toc29303873"/>
      <w:r>
        <w:rPr>
          <w:color w:val="000000" w:themeColor="text1"/>
        </w:rPr>
        <w:lastRenderedPageBreak/>
        <w:t>Język skryptowy PHP</w:t>
      </w:r>
      <w:bookmarkEnd w:id="18"/>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E4A2B">
      <w:pPr>
        <w:pStyle w:val="Nagwek2"/>
        <w:rPr>
          <w:color w:val="000000" w:themeColor="text1"/>
        </w:rPr>
      </w:pPr>
      <w:bookmarkStart w:id="19" w:name="_Toc29303874"/>
      <w:r w:rsidRPr="00C57843">
        <w:rPr>
          <w:color w:val="000000" w:themeColor="text1"/>
        </w:rPr>
        <w:t>TCPDF</w:t>
      </w:r>
      <w:bookmarkEnd w:id="19"/>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lastRenderedPageBreak/>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C51964">
      <w:pPr>
        <w:pStyle w:val="Nagwek2"/>
        <w:rPr>
          <w:color w:val="000000" w:themeColor="text1"/>
        </w:rPr>
      </w:pPr>
      <w:bookmarkStart w:id="20" w:name="_Toc29303875"/>
      <w:r>
        <w:rPr>
          <w:color w:val="000000" w:themeColor="text1"/>
        </w:rPr>
        <w:t>PHPMailer</w:t>
      </w:r>
      <w:bookmarkEnd w:id="20"/>
    </w:p>
    <w:p w:rsidR="00AC7C75" w:rsidRDefault="003A53A9" w:rsidP="003A53A9">
      <w:pPr>
        <w:pStyle w:val="Tekstpodstawowy"/>
      </w:pPr>
      <w:r>
        <w:t xml:space="preserve">PHPMailer to </w:t>
      </w:r>
      <w:r w:rsidR="00B1062C">
        <w:t xml:space="preserve">darmowa </w:t>
      </w:r>
      <w:r>
        <w:t>biblioteka, która umożliwia wysyłanie wiadomości e-mail za pomocą kodu PHP z s</w:t>
      </w:r>
      <w:r w:rsidR="00B1062C">
        <w:t>ieciowego serwera. Został napisany w 2001 roku przez Brenta R. Matzelle i był projektem SourceForge.</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lastRenderedPageBreak/>
        <w:t>automatyczne sprawdzanie adresów e-mail</w:t>
      </w:r>
    </w:p>
    <w:p w:rsidR="008979D5" w:rsidRDefault="008979D5" w:rsidP="00AC7C75">
      <w:pPr>
        <w:pStyle w:val="Tekstpodstawowy"/>
        <w:numPr>
          <w:ilvl w:val="0"/>
          <w:numId w:val="26"/>
        </w:numPr>
      </w:pPr>
      <w:r>
        <w:t>kompatybilność z PHP 5.5 i nowszymi</w:t>
      </w:r>
    </w:p>
    <w:p w:rsidR="008979D5" w:rsidRDefault="008979D5" w:rsidP="00AC7C75">
      <w:pPr>
        <w:pStyle w:val="Tekstpodstawowy"/>
        <w:numPr>
          <w:ilvl w:val="0"/>
          <w:numId w:val="26"/>
        </w:numPr>
      </w:pPr>
      <w:r>
        <w:t>ochrona przed atakami wykrzykiwania nagłówka</w:t>
      </w:r>
    </w:p>
    <w:p w:rsidR="008979D5" w:rsidRDefault="008979D5" w:rsidP="008979D5">
      <w:pPr>
        <w:pStyle w:val="Tekstpodstawowy"/>
      </w:pPr>
    </w:p>
    <w:p w:rsidR="00AC7C75" w:rsidRPr="00AC7C75" w:rsidRDefault="00AC7C75" w:rsidP="008979D5">
      <w:pPr>
        <w:pStyle w:val="Tekstpodstawowy"/>
        <w:ind w:firstLine="0"/>
      </w:pPr>
    </w:p>
    <w:p w:rsidR="00ED1045" w:rsidRPr="00C57843" w:rsidRDefault="00ED1045" w:rsidP="002635C5">
      <w:pPr>
        <w:pStyle w:val="Tekstpodstawowy"/>
        <w:ind w:firstLine="0"/>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Pr="00C57843" w:rsidRDefault="00DD5789" w:rsidP="00125C5F">
      <w:pPr>
        <w:pStyle w:val="Nagwek1"/>
        <w:rPr>
          <w:color w:val="000000" w:themeColor="text1"/>
        </w:rPr>
      </w:pPr>
      <w:bookmarkStart w:id="21" w:name="_Toc29303876"/>
      <w:r w:rsidRPr="00C57843">
        <w:rPr>
          <w:color w:val="000000" w:themeColor="text1"/>
        </w:rPr>
        <w:lastRenderedPageBreak/>
        <w:t>Projekt techniczny</w:t>
      </w:r>
      <w:r w:rsidR="00314D9A" w:rsidRPr="00C57843">
        <w:rPr>
          <w:color w:val="000000" w:themeColor="text1"/>
        </w:rPr>
        <w:t xml:space="preserve"> systemu</w:t>
      </w:r>
      <w:bookmarkEnd w:id="21"/>
    </w:p>
    <w:p w:rsidR="00E23E53" w:rsidRPr="00C57843" w:rsidRDefault="00E23E53" w:rsidP="00E23E53">
      <w:pPr>
        <w:pStyle w:val="Nagwek2"/>
        <w:rPr>
          <w:color w:val="000000" w:themeColor="text1"/>
        </w:rPr>
      </w:pPr>
      <w:bookmarkStart w:id="22" w:name="_Toc29303877"/>
      <w:r w:rsidRPr="00C57843">
        <w:rPr>
          <w:color w:val="000000" w:themeColor="text1"/>
        </w:rPr>
        <w:t>Diagram klas</w:t>
      </w:r>
      <w:bookmarkEnd w:id="22"/>
    </w:p>
    <w:p w:rsidR="001513FF" w:rsidRPr="00C57843" w:rsidRDefault="001513FF" w:rsidP="001513FF">
      <w:pPr>
        <w:pStyle w:val="Nagwek2"/>
        <w:rPr>
          <w:color w:val="000000" w:themeColor="text1"/>
        </w:rPr>
      </w:pPr>
      <w:bookmarkStart w:id="23" w:name="_Toc29303878"/>
      <w:r w:rsidRPr="00C57843">
        <w:rPr>
          <w:color w:val="000000" w:themeColor="text1"/>
        </w:rPr>
        <w:t xml:space="preserve">Diagram </w:t>
      </w:r>
      <w:r w:rsidR="00E678CA">
        <w:rPr>
          <w:color w:val="000000" w:themeColor="text1"/>
        </w:rPr>
        <w:t>aktywności</w:t>
      </w:r>
      <w:bookmarkEnd w:id="23"/>
    </w:p>
    <w:p w:rsidR="00E23E53" w:rsidRPr="00C57843" w:rsidRDefault="00E23E53" w:rsidP="00E23E53">
      <w:pPr>
        <w:pStyle w:val="Nagwek2"/>
        <w:rPr>
          <w:color w:val="000000" w:themeColor="text1"/>
        </w:rPr>
      </w:pPr>
      <w:bookmarkStart w:id="24" w:name="_Toc29303879"/>
      <w:r w:rsidRPr="00C57843">
        <w:rPr>
          <w:color w:val="000000" w:themeColor="text1"/>
        </w:rPr>
        <w:t xml:space="preserve">Diagram </w:t>
      </w:r>
      <w:r w:rsidR="00E678CA">
        <w:rPr>
          <w:color w:val="000000" w:themeColor="text1"/>
        </w:rPr>
        <w:t>sekwencji</w:t>
      </w:r>
      <w:bookmarkEnd w:id="24"/>
    </w:p>
    <w:p w:rsidR="00E678CA" w:rsidRPr="00C57843" w:rsidRDefault="00E678CA" w:rsidP="00E678CA">
      <w:pPr>
        <w:pStyle w:val="Nagwek2"/>
        <w:rPr>
          <w:color w:val="000000" w:themeColor="text1"/>
        </w:rPr>
      </w:pPr>
      <w:bookmarkStart w:id="25" w:name="_Toc29303880"/>
      <w:r w:rsidRPr="00C57843">
        <w:rPr>
          <w:color w:val="000000" w:themeColor="text1"/>
        </w:rPr>
        <w:t>Diagram stanów</w:t>
      </w:r>
      <w:bookmarkEnd w:id="25"/>
    </w:p>
    <w:p w:rsidR="00ED1045" w:rsidRDefault="0083462E" w:rsidP="00ED1045">
      <w:pPr>
        <w:pStyle w:val="Nagwek1"/>
        <w:rPr>
          <w:color w:val="000000" w:themeColor="text1"/>
        </w:rPr>
      </w:pPr>
      <w:bookmarkStart w:id="26" w:name="_Toc29303881"/>
      <w:r w:rsidRPr="00C57843">
        <w:rPr>
          <w:color w:val="000000" w:themeColor="text1"/>
        </w:rPr>
        <w:lastRenderedPageBreak/>
        <w:t>Implementacja systemu</w:t>
      </w:r>
      <w:bookmarkEnd w:id="26"/>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6520AB">
      <w:pPr>
        <w:pStyle w:val="Nagwek2"/>
        <w:rPr>
          <w:color w:val="000000" w:themeColor="text1"/>
        </w:rPr>
      </w:pPr>
      <w:bookmarkStart w:id="27" w:name="_Toc29303882"/>
      <w:r w:rsidRPr="00C57843">
        <w:rPr>
          <w:color w:val="000000" w:themeColor="text1"/>
        </w:rPr>
        <w:t xml:space="preserve">Działanie </w:t>
      </w:r>
      <w:r w:rsidR="00C9107D" w:rsidRPr="00C57843">
        <w:rPr>
          <w:color w:val="000000" w:themeColor="text1"/>
        </w:rPr>
        <w:t>strony internetowej okiem klienta</w:t>
      </w:r>
      <w:bookmarkEnd w:id="27"/>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601474">
      <w:pPr>
        <w:pStyle w:val="Nagwek3"/>
        <w:rPr>
          <w:color w:val="000000" w:themeColor="text1"/>
        </w:rPr>
      </w:pPr>
      <w:bookmarkStart w:id="28" w:name="_Toc29303883"/>
      <w:r w:rsidRPr="00C57843">
        <w:rPr>
          <w:color w:val="000000" w:themeColor="text1"/>
        </w:rPr>
        <w:t>Ogólny wygląd</w:t>
      </w:r>
      <w:bookmarkEnd w:id="28"/>
      <w:r w:rsidRPr="00C57843">
        <w:rPr>
          <w:color w:val="000000" w:themeColor="text1"/>
        </w:rPr>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4.1</w:t>
      </w:r>
      <w:r w:rsidR="00043466" w:rsidRPr="003E1A1B">
        <w:rPr>
          <w:b/>
          <w:sz w:val="20"/>
          <w:szCs w:val="20"/>
        </w:rPr>
        <w:t>.</w:t>
      </w:r>
      <w:r w:rsidRPr="003E1A1B">
        <w:rPr>
          <w:b/>
          <w:sz w:val="20"/>
          <w:szCs w:val="20"/>
        </w:rPr>
        <w:t xml:space="preserve"> </w:t>
      </w:r>
      <w:r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Pr="003E1A1B" w:rsidRDefault="00E678CA" w:rsidP="003E1A1B">
      <w:pPr>
        <w:jc w:val="center"/>
        <w:rPr>
          <w:sz w:val="20"/>
          <w:szCs w:val="20"/>
        </w:rPr>
      </w:pPr>
      <w:r w:rsidRPr="003E1A1B">
        <w:rPr>
          <w:b/>
          <w:sz w:val="20"/>
          <w:szCs w:val="20"/>
        </w:rPr>
        <w:t>Rys 4.2.</w:t>
      </w:r>
      <w:r w:rsidRPr="003E1A1B">
        <w:rPr>
          <w:sz w:val="20"/>
          <w:szCs w:val="20"/>
        </w:rPr>
        <w:t xml:space="preserve"> Strona główna sklepu internetowego, urządzenie mobilne.</w:t>
      </w:r>
    </w:p>
    <w:p w:rsidR="00E678CA" w:rsidRPr="003E1A1B" w:rsidRDefault="00E678CA" w:rsidP="003E1A1B">
      <w:pPr>
        <w:jc w:val="center"/>
        <w:rPr>
          <w:sz w:val="20"/>
          <w:szCs w:val="20"/>
        </w:rPr>
      </w:pPr>
    </w:p>
    <w:p w:rsidR="00E678CA" w:rsidRDefault="00E678CA" w:rsidP="00E678CA">
      <w:pPr>
        <w:spacing w:line="360" w:lineRule="auto"/>
        <w:ind w:firstLine="284"/>
        <w:jc w:val="both"/>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xml:space="preserve">, to użytkownik </w:t>
      </w:r>
      <w:r w:rsidR="00B3429F">
        <w:lastRenderedPageBreak/>
        <w:t>zostanie przeniesiony na now</w:t>
      </w:r>
      <w:r w:rsidR="00034DA6">
        <w:t>ą</w:t>
      </w:r>
      <w:r w:rsidR="00B3429F">
        <w:t xml:space="preserve"> stron</w:t>
      </w:r>
      <w:r w:rsidR="00034DA6">
        <w:t>ę</w:t>
      </w:r>
      <w:r w:rsidR="00B3429F">
        <w:t xml:space="preserve"> (rys. 4.</w:t>
      </w:r>
      <w:r w:rsidR="004B26CC">
        <w:t>3</w:t>
      </w:r>
      <w:r w:rsidR="00B3429F">
        <w:t>)</w:t>
      </w:r>
      <w:r w:rsidR="00394F86">
        <w:t>, gdzie będzie miał do dyspozycji filtry 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Rys. 4.3</w:t>
      </w:r>
      <w:r w:rsidR="00043466" w:rsidRPr="003E1A1B">
        <w:rPr>
          <w:b/>
          <w:sz w:val="20"/>
          <w:szCs w:val="20"/>
        </w:rPr>
        <w:t>.</w:t>
      </w:r>
      <w:r w:rsidRPr="003E1A1B">
        <w:rPr>
          <w:b/>
          <w:sz w:val="20"/>
          <w:szCs w:val="20"/>
        </w:rPr>
        <w:t xml:space="preserve">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Rys. 4.4</w:t>
      </w:r>
      <w:r w:rsidR="00043466" w:rsidRPr="003E1A1B">
        <w:rPr>
          <w:b/>
          <w:sz w:val="20"/>
          <w:szCs w:val="20"/>
        </w:rPr>
        <w:t>.</w:t>
      </w:r>
      <w:r w:rsidRPr="003E1A1B">
        <w:rPr>
          <w:b/>
          <w:sz w:val="20"/>
          <w:szCs w:val="20"/>
        </w:rPr>
        <w:t xml:space="preserve">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00043466" w:rsidRPr="003E1A1B">
        <w:rPr>
          <w:b/>
          <w:sz w:val="20"/>
        </w:rPr>
        <w:t>.</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75pt;height:197.25pt" o:ole="">
            <v:imagedata r:id="rId17" o:title=""/>
          </v:shape>
          <o:OLEObject Type="Embed" ProgID="Visio.Drawing.15" ShapeID="_x0000_i1025" DrawAspect="Content" ObjectID="_1641042721" r:id="rId18"/>
        </w:object>
      </w:r>
    </w:p>
    <w:p w:rsidR="00E678CA" w:rsidRDefault="00E678CA" w:rsidP="003E1A1B">
      <w:pPr>
        <w:jc w:val="center"/>
        <w:rPr>
          <w:sz w:val="20"/>
        </w:rPr>
      </w:pPr>
      <w:r w:rsidRPr="003E1A1B">
        <w:rPr>
          <w:b/>
          <w:sz w:val="20"/>
        </w:rPr>
        <w:t>Rys. 4.</w:t>
      </w:r>
      <w:r w:rsidR="00961A03" w:rsidRPr="003E1A1B">
        <w:rPr>
          <w:b/>
          <w:sz w:val="20"/>
        </w:rPr>
        <w:t>6</w:t>
      </w:r>
      <w:r w:rsidR="00043466" w:rsidRPr="003E1A1B">
        <w:rPr>
          <w:b/>
          <w:sz w:val="20"/>
        </w:rPr>
        <w:t>.</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043466" w:rsidRPr="003E1A1B">
        <w:rPr>
          <w:b/>
          <w:sz w:val="20"/>
        </w:rPr>
        <w:t>.</w:t>
      </w:r>
      <w:r w:rsidRPr="003E1A1B">
        <w:rPr>
          <w:sz w:val="20"/>
        </w:rPr>
        <w:t xml:space="preserve"> Lista produktów podkategorii laptopy</w:t>
      </w:r>
    </w:p>
    <w:p w:rsidR="000E799E" w:rsidRDefault="000E799E" w:rsidP="003E1A1B">
      <w:pPr>
        <w:jc w:val="center"/>
        <w:rPr>
          <w:sz w:val="20"/>
        </w:rPr>
      </w:pPr>
      <w:r w:rsidRPr="003E1A1B">
        <w:rPr>
          <w:sz w:val="20"/>
        </w:rPr>
        <w:t>Źródło: opracowanie własne</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00043466" w:rsidRPr="003E1A1B">
        <w:rPr>
          <w:b/>
          <w:sz w:val="20"/>
        </w:rPr>
        <w:t>.</w:t>
      </w:r>
      <w:r w:rsidRPr="003E1A1B">
        <w:rPr>
          <w:b/>
          <w:sz w:val="20"/>
        </w:rPr>
        <w:t xml:space="preserve"> </w:t>
      </w:r>
      <w:r w:rsidRPr="003E1A1B">
        <w:rPr>
          <w:sz w:val="20"/>
        </w:rPr>
        <w:t>Sortowanie listy produktów</w:t>
      </w:r>
    </w:p>
    <w:p w:rsidR="003E1A1B" w:rsidRPr="003E1A1B" w:rsidRDefault="006267F6" w:rsidP="003E1A1B">
      <w:pPr>
        <w:jc w:val="center"/>
        <w:rPr>
          <w:sz w:val="20"/>
        </w:rPr>
      </w:pPr>
      <w:r w:rsidRPr="003E1A1B">
        <w:rPr>
          <w:sz w:val="20"/>
        </w:rPr>
        <w:t>Źródło: opracowanie własne</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9</w:t>
      </w:r>
      <w:r w:rsidR="00043466" w:rsidRPr="003E1A1B">
        <w:rPr>
          <w:b/>
          <w:sz w:val="20"/>
        </w:rPr>
        <w:t>.</w:t>
      </w:r>
      <w:r w:rsidRPr="003E1A1B">
        <w:rPr>
          <w:b/>
          <w:sz w:val="20"/>
        </w:rPr>
        <w:t xml:space="preserve"> </w:t>
      </w:r>
      <w:r w:rsidRPr="003E1A1B">
        <w:rPr>
          <w:sz w:val="20"/>
        </w:rPr>
        <w:t>Strona select.php przedstawiająca informacje o poszczególnym produkcie</w:t>
      </w:r>
    </w:p>
    <w:p w:rsidR="00E678CA" w:rsidRPr="003E1A1B" w:rsidRDefault="00E678CA" w:rsidP="003E1A1B">
      <w:pPr>
        <w:jc w:val="center"/>
        <w:rPr>
          <w:sz w:val="20"/>
        </w:rPr>
      </w:pPr>
      <w:r w:rsidRPr="003E1A1B">
        <w:rPr>
          <w:sz w:val="20"/>
        </w:rPr>
        <w:t>Źródło: opracowanie własne</w:t>
      </w: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195F3D">
      <w:pPr>
        <w:spacing w:line="360" w:lineRule="auto"/>
        <w:jc w:val="center"/>
      </w:pPr>
      <w:r>
        <w:rPr>
          <w:noProof/>
          <w:lang w:eastAsia="pl-PL"/>
        </w:rPr>
        <w:lastRenderedPageBreak/>
        <w:drawing>
          <wp:inline distT="0" distB="0" distL="0" distR="0">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961A03" w:rsidRPr="00E75525">
        <w:rPr>
          <w:b/>
          <w:sz w:val="20"/>
        </w:rPr>
        <w:t>10</w:t>
      </w:r>
      <w:r w:rsidR="00043466" w:rsidRPr="00E75525">
        <w:rPr>
          <w:b/>
          <w:sz w:val="20"/>
        </w:rPr>
        <w:t>.</w:t>
      </w:r>
      <w:r w:rsidRPr="00E75525">
        <w:rPr>
          <w:b/>
          <w:sz w:val="20"/>
        </w:rPr>
        <w:t xml:space="preserve"> </w:t>
      </w:r>
      <w:r w:rsidRPr="00E75525">
        <w:rPr>
          <w:sz w:val="20"/>
        </w:rPr>
        <w:t>Panel dodawania opinii</w:t>
      </w:r>
    </w:p>
    <w:p w:rsidR="00E678CA" w:rsidRPr="00E75525" w:rsidRDefault="00E678CA" w:rsidP="00E75525">
      <w:pPr>
        <w:jc w:val="center"/>
        <w:rPr>
          <w:sz w:val="20"/>
        </w:rPr>
      </w:pPr>
      <w:r w:rsidRPr="00E75525">
        <w:rPr>
          <w:sz w:val="20"/>
        </w:rPr>
        <w:t>Źródło: opracowanie własne</w:t>
      </w:r>
    </w:p>
    <w:p w:rsidR="00E678CA" w:rsidRDefault="00E678CA" w:rsidP="00195F3D">
      <w:pPr>
        <w:spacing w:line="360" w:lineRule="auto"/>
        <w:jc w:val="center"/>
      </w:pPr>
      <w:r>
        <w:rPr>
          <w:noProof/>
          <w:lang w:eastAsia="pl-PL"/>
        </w:rPr>
        <w:drawing>
          <wp:inline distT="0" distB="0" distL="0" distR="0">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Pr="00E75525" w:rsidRDefault="00E678CA" w:rsidP="00E75525">
      <w:pPr>
        <w:jc w:val="center"/>
        <w:rPr>
          <w:sz w:val="20"/>
        </w:rPr>
      </w:pPr>
      <w:r w:rsidRPr="00E75525">
        <w:rPr>
          <w:b/>
          <w:sz w:val="20"/>
        </w:rPr>
        <w:t>Rys. 4.</w:t>
      </w:r>
      <w:r w:rsidR="004B26CC" w:rsidRPr="00E75525">
        <w:rPr>
          <w:b/>
          <w:sz w:val="20"/>
        </w:rPr>
        <w:t>1</w:t>
      </w:r>
      <w:r w:rsidR="00961A03" w:rsidRPr="00E75525">
        <w:rPr>
          <w:b/>
          <w:sz w:val="20"/>
        </w:rPr>
        <w:t>1</w:t>
      </w:r>
      <w:r w:rsidR="00043466" w:rsidRPr="00E75525">
        <w:rPr>
          <w:b/>
          <w:sz w:val="20"/>
        </w:rPr>
        <w:t>.</w:t>
      </w:r>
      <w:r w:rsidRPr="00E75525">
        <w:rPr>
          <w:b/>
          <w:sz w:val="20"/>
        </w:rPr>
        <w:t xml:space="preserve"> </w:t>
      </w:r>
      <w:r w:rsidRPr="00E75525">
        <w:rPr>
          <w:sz w:val="20"/>
        </w:rPr>
        <w:t>Opinia dla produktu</w:t>
      </w:r>
    </w:p>
    <w:p w:rsidR="00E678CA" w:rsidRPr="00E75525" w:rsidRDefault="00E678CA" w:rsidP="00E75525">
      <w:pPr>
        <w:jc w:val="center"/>
        <w:rPr>
          <w:sz w:val="20"/>
        </w:rPr>
      </w:pPr>
      <w:r w:rsidRPr="00E75525">
        <w:rPr>
          <w:sz w:val="20"/>
        </w:rPr>
        <w:t>Źródło: opracowanie własne</w:t>
      </w:r>
    </w:p>
    <w:p w:rsidR="00E678CA" w:rsidRPr="00E678CA" w:rsidRDefault="00E678CA" w:rsidP="0015458B">
      <w:pPr>
        <w:spacing w:line="360" w:lineRule="auto"/>
        <w:jc w:val="both"/>
      </w:pPr>
    </w:p>
    <w:p w:rsidR="00524D04" w:rsidRDefault="0073185C" w:rsidP="00524D04">
      <w:pPr>
        <w:pStyle w:val="Nagwek3"/>
        <w:rPr>
          <w:color w:val="000000" w:themeColor="text1"/>
        </w:rPr>
      </w:pPr>
      <w:bookmarkStart w:id="29" w:name="_Toc29303884"/>
      <w:r>
        <w:rPr>
          <w:color w:val="000000" w:themeColor="text1"/>
        </w:rPr>
        <w:t xml:space="preserve">Rejestracja, </w:t>
      </w:r>
      <w:r w:rsidR="00524D04" w:rsidRPr="00C57843">
        <w:rPr>
          <w:color w:val="000000" w:themeColor="text1"/>
        </w:rPr>
        <w:t>logowanie</w:t>
      </w:r>
      <w:bookmarkEnd w:id="29"/>
      <w:r>
        <w:rPr>
          <w:color w:val="000000" w:themeColor="text1"/>
        </w:rPr>
        <w:t xml:space="preserve"> oraz przypominanie hasła</w:t>
      </w:r>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 xml:space="preserve">Rejestracja wymaga podania kolejno, login, </w:t>
      </w:r>
      <w:r w:rsidR="00357943">
        <w:t>imię</w:t>
      </w:r>
      <w:r w:rsidR="000C53B4">
        <w:t>, nazwisko, płci, e-mail, dwa razy hasło oraz zaakceptować regulamin</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0D54BB" w:rsidP="00E75525">
      <w:pPr>
        <w:jc w:val="center"/>
        <w:rPr>
          <w:sz w:val="20"/>
        </w:rPr>
      </w:pPr>
      <w:r w:rsidRPr="00E75525">
        <w:rPr>
          <w:b/>
          <w:sz w:val="20"/>
        </w:rPr>
        <w:t>Rys. 4.12.</w:t>
      </w:r>
      <w:r w:rsidRPr="00E75525">
        <w:rPr>
          <w:sz w:val="20"/>
        </w:rPr>
        <w:t xml:space="preserve"> Formularz rejestracji nowego użytkownika</w:t>
      </w:r>
    </w:p>
    <w:p w:rsidR="0037440F" w:rsidRPr="00E75525" w:rsidRDefault="0037440F" w:rsidP="00E75525">
      <w:pPr>
        <w:jc w:val="center"/>
        <w:rPr>
          <w:sz w:val="20"/>
        </w:rPr>
      </w:pPr>
      <w:r w:rsidRPr="00E75525">
        <w:rPr>
          <w:sz w:val="20"/>
        </w:rPr>
        <w:t>Źródło: opracowanie własne</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ins w:id="30" w:author="stoch" w:date="2020-01-15T19:56:00Z">
        <w:r w:rsidR="00026CB4">
          <w:rPr>
            <w:rFonts w:asciiTheme="minorHAnsi" w:hAnsiTheme="minorHAnsi" w:cstheme="minorHAnsi"/>
          </w:rPr>
          <w:br/>
        </w:r>
      </w:ins>
      <w:hyperlink r:id="rId25"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Pr="00E75525" w:rsidRDefault="00957886" w:rsidP="00E75525">
      <w:pPr>
        <w:jc w:val="center"/>
        <w:rPr>
          <w:rFonts w:asciiTheme="minorHAnsi" w:hAnsiTheme="minorHAnsi" w:cstheme="minorHAnsi"/>
          <w:sz w:val="20"/>
        </w:rPr>
      </w:pPr>
      <w:r w:rsidRPr="00E75525">
        <w:rPr>
          <w:rFonts w:asciiTheme="minorHAnsi" w:hAnsiTheme="minorHAnsi" w:cstheme="minorHAnsi"/>
          <w:b/>
          <w:sz w:val="20"/>
        </w:rPr>
        <w:t>Rys. 4.13.</w:t>
      </w:r>
      <w:r w:rsidRPr="00E75525">
        <w:rPr>
          <w:rFonts w:asciiTheme="minorHAnsi" w:hAnsiTheme="minorHAnsi" w:cstheme="minorHAnsi"/>
          <w:sz w:val="20"/>
        </w:rPr>
        <w:t xml:space="preserve"> Panel logowania</w:t>
      </w:r>
    </w:p>
    <w:p w:rsidR="008B6033" w:rsidRPr="00E75525" w:rsidRDefault="008B6033"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785127" w:rsidP="00E75525">
      <w:pPr>
        <w:jc w:val="center"/>
        <w:rPr>
          <w:rFonts w:asciiTheme="minorHAnsi" w:hAnsiTheme="minorHAnsi" w:cstheme="minorHAnsi"/>
          <w:sz w:val="20"/>
        </w:rPr>
      </w:pPr>
      <w:r w:rsidRPr="00E75525">
        <w:rPr>
          <w:rFonts w:asciiTheme="minorHAnsi" w:hAnsiTheme="minorHAnsi" w:cstheme="minorHAnsi"/>
          <w:b/>
          <w:sz w:val="20"/>
        </w:rPr>
        <w:lastRenderedPageBreak/>
        <w:t xml:space="preserve">Rys. 4.14. </w:t>
      </w:r>
      <w:r w:rsidRPr="00E75525">
        <w:rPr>
          <w:rFonts w:asciiTheme="minorHAnsi" w:hAnsiTheme="minorHAnsi" w:cstheme="minorHAnsi"/>
          <w:sz w:val="20"/>
        </w:rPr>
        <w:t>Pasek górny zalogowanego użytkownika</w:t>
      </w:r>
    </w:p>
    <w:p w:rsidR="00E75525" w:rsidRPr="00E75525" w:rsidRDefault="00E75525" w:rsidP="00E75525">
      <w:pPr>
        <w:jc w:val="center"/>
        <w:rPr>
          <w:rFonts w:asciiTheme="minorHAnsi" w:hAnsiTheme="minorHAnsi" w:cstheme="minorHAnsi"/>
          <w:sz w:val="20"/>
        </w:rPr>
      </w:pPr>
      <w:r w:rsidRPr="00E75525">
        <w:rPr>
          <w:rFonts w:asciiTheme="minorHAnsi" w:hAnsiTheme="minorHAnsi" w:cstheme="minorHAnsi"/>
          <w:sz w:val="20"/>
        </w:rPr>
        <w:t>Źródło: opracowanie własne</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C14899">
      <w:pPr>
        <w:pStyle w:val="Nagwek3"/>
        <w:rPr>
          <w:color w:val="000000" w:themeColor="text1"/>
        </w:rPr>
      </w:pPr>
      <w:bookmarkStart w:id="31" w:name="_Toc29303885"/>
      <w:r w:rsidRPr="00C57843">
        <w:rPr>
          <w:color w:val="000000" w:themeColor="text1"/>
        </w:rPr>
        <w:t>Tworzenie zamówienia</w:t>
      </w:r>
      <w:bookmarkEnd w:id="31"/>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F17E61" w:rsidP="00E75525">
      <w:pPr>
        <w:jc w:val="center"/>
        <w:rPr>
          <w:sz w:val="20"/>
        </w:rPr>
      </w:pPr>
      <w:r w:rsidRPr="00E75525">
        <w:rPr>
          <w:b/>
          <w:sz w:val="20"/>
        </w:rPr>
        <w:t xml:space="preserve">Rys. 4.15. </w:t>
      </w:r>
      <w:r w:rsidRPr="00E75525">
        <w:rPr>
          <w:sz w:val="20"/>
        </w:rPr>
        <w:t>Koszyk użytkownika z dwoma przedmiotami</w:t>
      </w:r>
    </w:p>
    <w:p w:rsidR="00F17E61" w:rsidRDefault="00F17E61" w:rsidP="00E75525">
      <w:pPr>
        <w:jc w:val="center"/>
        <w:rPr>
          <w:sz w:val="20"/>
        </w:rPr>
      </w:pPr>
      <w:r w:rsidRPr="00E75525">
        <w:rPr>
          <w:sz w:val="20"/>
        </w:rPr>
        <w:t>Źródło: opracowanie własne</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516716" w:rsidP="00516716">
      <w:pPr>
        <w:jc w:val="center"/>
        <w:rPr>
          <w:sz w:val="20"/>
          <w:szCs w:val="20"/>
        </w:rPr>
      </w:pPr>
      <w:r>
        <w:rPr>
          <w:b/>
          <w:sz w:val="20"/>
          <w:szCs w:val="20"/>
        </w:rPr>
        <w:t xml:space="preserve">Rys. 4.16. </w:t>
      </w:r>
      <w:r>
        <w:rPr>
          <w:sz w:val="20"/>
          <w:szCs w:val="20"/>
        </w:rPr>
        <w:t>Komunikat braku towaru produktu znajdującego się w koszyku użytkownika</w:t>
      </w:r>
    </w:p>
    <w:p w:rsidR="00516716" w:rsidRDefault="00516716" w:rsidP="00516716">
      <w:pPr>
        <w:jc w:val="center"/>
        <w:rPr>
          <w:sz w:val="20"/>
          <w:szCs w:val="20"/>
        </w:rPr>
      </w:pPr>
      <w:r>
        <w:rPr>
          <w:sz w:val="20"/>
          <w:szCs w:val="20"/>
        </w:rPr>
        <w:t>Źródło: opracowanie własne</w:t>
      </w: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9D1852" w:rsidP="009D1852">
      <w:pPr>
        <w:jc w:val="center"/>
        <w:rPr>
          <w:sz w:val="20"/>
          <w:szCs w:val="24"/>
        </w:rPr>
      </w:pPr>
      <w:r w:rsidRPr="009D1852">
        <w:rPr>
          <w:b/>
          <w:sz w:val="20"/>
          <w:szCs w:val="24"/>
        </w:rPr>
        <w:t xml:space="preserve">Rys. 4.17. </w:t>
      </w:r>
      <w:r w:rsidRPr="009D1852">
        <w:rPr>
          <w:sz w:val="20"/>
          <w:szCs w:val="24"/>
        </w:rPr>
        <w:t>Formularz zamówienia dla osoby prywatnej z włączoną opcja faktura VAT</w:t>
      </w:r>
    </w:p>
    <w:p w:rsidR="009D1852" w:rsidRDefault="009D1852" w:rsidP="009D1852">
      <w:pPr>
        <w:jc w:val="center"/>
        <w:rPr>
          <w:sz w:val="20"/>
          <w:szCs w:val="24"/>
        </w:rPr>
      </w:pPr>
      <w:r w:rsidRPr="009D1852">
        <w:rPr>
          <w:sz w:val="20"/>
          <w:szCs w:val="24"/>
        </w:rPr>
        <w:t>Źródło: opracowanie własne</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4A4928" w:rsidP="004A4928">
      <w:pPr>
        <w:jc w:val="center"/>
        <w:rPr>
          <w:sz w:val="20"/>
          <w:szCs w:val="24"/>
        </w:rPr>
      </w:pPr>
      <w:r>
        <w:rPr>
          <w:b/>
          <w:sz w:val="20"/>
          <w:szCs w:val="24"/>
        </w:rPr>
        <w:t xml:space="preserve">Rys. 4.18. </w:t>
      </w:r>
      <w:r w:rsidRPr="009D1852">
        <w:rPr>
          <w:sz w:val="20"/>
          <w:szCs w:val="24"/>
        </w:rPr>
        <w:t xml:space="preserve">Formularz zamówienia dla </w:t>
      </w:r>
      <w:r>
        <w:rPr>
          <w:sz w:val="20"/>
          <w:szCs w:val="24"/>
        </w:rPr>
        <w:t>firmy</w:t>
      </w:r>
    </w:p>
    <w:p w:rsidR="004A4928" w:rsidRDefault="004A4928" w:rsidP="004A4928">
      <w:pPr>
        <w:jc w:val="center"/>
        <w:rPr>
          <w:sz w:val="20"/>
          <w:szCs w:val="24"/>
        </w:rPr>
      </w:pPr>
      <w:r w:rsidRPr="009D1852">
        <w:rPr>
          <w:sz w:val="20"/>
          <w:szCs w:val="24"/>
        </w:rPr>
        <w:t>Źródło: opracowanie własne</w:t>
      </w: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E73947" w:rsidP="00E73947">
      <w:pPr>
        <w:ind w:firstLine="709"/>
        <w:jc w:val="center"/>
        <w:rPr>
          <w:sz w:val="20"/>
          <w:szCs w:val="24"/>
        </w:rPr>
      </w:pPr>
      <w:r>
        <w:rPr>
          <w:b/>
          <w:sz w:val="20"/>
          <w:szCs w:val="24"/>
        </w:rPr>
        <w:t>Rys. 4.19.</w:t>
      </w:r>
      <w:r>
        <w:rPr>
          <w:sz w:val="20"/>
          <w:szCs w:val="24"/>
        </w:rPr>
        <w:t xml:space="preserve"> Etap dostawy i płatności zamówienia</w:t>
      </w:r>
    </w:p>
    <w:p w:rsidR="00E73947" w:rsidRDefault="00E73947" w:rsidP="00E73947">
      <w:pPr>
        <w:ind w:firstLine="709"/>
        <w:jc w:val="center"/>
        <w:rPr>
          <w:sz w:val="20"/>
          <w:szCs w:val="24"/>
        </w:rPr>
      </w:pPr>
      <w:r>
        <w:rPr>
          <w:sz w:val="20"/>
          <w:szCs w:val="24"/>
        </w:rPr>
        <w:t>Źródło: opracowanie własne</w:t>
      </w: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Rys. 4.19.</w:t>
      </w:r>
      <w:r>
        <w:rPr>
          <w:sz w:val="20"/>
          <w:szCs w:val="24"/>
        </w:rPr>
        <w:t xml:space="preserve"> Potwierdzenie wprowadzonych danych z nakazem płatności</w:t>
      </w:r>
    </w:p>
    <w:p w:rsidR="00CA6FA8" w:rsidRDefault="00CA6FA8" w:rsidP="00CA6FA8">
      <w:pPr>
        <w:jc w:val="center"/>
        <w:rPr>
          <w:sz w:val="20"/>
          <w:szCs w:val="24"/>
        </w:rPr>
      </w:pPr>
      <w:r>
        <w:rPr>
          <w:sz w:val="20"/>
          <w:szCs w:val="24"/>
        </w:rPr>
        <w:t>Źródło: opracowanie własne</w:t>
      </w: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B48B0" w:rsidP="008B48B0">
      <w:pPr>
        <w:jc w:val="center"/>
        <w:rPr>
          <w:sz w:val="20"/>
          <w:szCs w:val="24"/>
        </w:rPr>
      </w:pPr>
      <w:r>
        <w:rPr>
          <w:b/>
          <w:sz w:val="20"/>
          <w:szCs w:val="24"/>
        </w:rPr>
        <w:t>Rys. 4.20.</w:t>
      </w:r>
      <w:r>
        <w:rPr>
          <w:sz w:val="20"/>
          <w:szCs w:val="24"/>
        </w:rPr>
        <w:t xml:space="preserve"> Poprawność działania kodu rabatowego</w:t>
      </w:r>
    </w:p>
    <w:p w:rsidR="008B48B0" w:rsidRDefault="008B48B0" w:rsidP="008B48B0">
      <w:pPr>
        <w:jc w:val="center"/>
        <w:rPr>
          <w:sz w:val="20"/>
          <w:szCs w:val="24"/>
        </w:rPr>
      </w:pPr>
      <w:r>
        <w:rPr>
          <w:sz w:val="20"/>
          <w:szCs w:val="24"/>
        </w:rPr>
        <w:t>Źródło: opracowanie własne</w:t>
      </w: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8B6033">
      <w:pPr>
        <w:pStyle w:val="Nagwek3"/>
        <w:rPr>
          <w:color w:val="000000" w:themeColor="text1"/>
        </w:rPr>
      </w:pPr>
      <w:bookmarkStart w:id="32" w:name="_Toc29303886"/>
      <w:r w:rsidRPr="00C57843">
        <w:rPr>
          <w:color w:val="000000" w:themeColor="text1"/>
        </w:rPr>
        <w:lastRenderedPageBreak/>
        <w:t>Funkcje panelu użytkownika</w:t>
      </w:r>
      <w:bookmarkEnd w:id="32"/>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FE068D" w:rsidP="00FE068D">
      <w:pPr>
        <w:jc w:val="center"/>
        <w:rPr>
          <w:sz w:val="20"/>
        </w:rPr>
      </w:pPr>
      <w:r>
        <w:rPr>
          <w:b/>
          <w:sz w:val="20"/>
        </w:rPr>
        <w:t>Rys. 4.20.</w:t>
      </w:r>
      <w:r>
        <w:rPr>
          <w:sz w:val="20"/>
        </w:rPr>
        <w:t xml:space="preserve"> Panel użytkownika, moje zamówienia</w:t>
      </w:r>
    </w:p>
    <w:p w:rsidR="00FE068D" w:rsidRDefault="00FE068D" w:rsidP="00FE068D">
      <w:pPr>
        <w:jc w:val="center"/>
        <w:rPr>
          <w:sz w:val="20"/>
        </w:rPr>
      </w:pPr>
      <w:r>
        <w:rPr>
          <w:sz w:val="20"/>
        </w:rPr>
        <w:t>Źródło: opracowanie własne</w:t>
      </w:r>
    </w:p>
    <w:p w:rsidR="00FE068D" w:rsidRDefault="00154DAC" w:rsidP="00FE7029">
      <w:pPr>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FE7029" w:rsidP="00FE7029">
      <w:pPr>
        <w:jc w:val="center"/>
        <w:rPr>
          <w:sz w:val="20"/>
        </w:rPr>
      </w:pPr>
      <w:r>
        <w:rPr>
          <w:b/>
          <w:sz w:val="20"/>
        </w:rPr>
        <w:t>Rys 4.21.</w:t>
      </w:r>
      <w:r>
        <w:rPr>
          <w:sz w:val="20"/>
        </w:rPr>
        <w:t xml:space="preserve"> Szczegóły zamówienia nr 137</w:t>
      </w:r>
    </w:p>
    <w:p w:rsidR="00FE7029" w:rsidRDefault="00FE7029" w:rsidP="00FE7029">
      <w:pPr>
        <w:jc w:val="center"/>
        <w:rPr>
          <w:sz w:val="20"/>
        </w:rPr>
      </w:pPr>
      <w:r>
        <w:rPr>
          <w:sz w:val="20"/>
        </w:rPr>
        <w:t>Źródło: opracowanie własne</w:t>
      </w: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F702E" w:rsidP="008F702E">
      <w:pPr>
        <w:jc w:val="center"/>
        <w:rPr>
          <w:sz w:val="20"/>
        </w:rPr>
      </w:pPr>
      <w:r>
        <w:rPr>
          <w:b/>
          <w:sz w:val="20"/>
        </w:rPr>
        <w:t>Rys. 4.22.</w:t>
      </w:r>
      <w:r>
        <w:rPr>
          <w:sz w:val="20"/>
        </w:rPr>
        <w:t xml:space="preserve"> Faktura VAT zamówienia nr. 137</w:t>
      </w:r>
    </w:p>
    <w:p w:rsidR="00AA4C7E" w:rsidRPr="00CE2281" w:rsidRDefault="00AA4C7E" w:rsidP="00CE2281">
      <w:pPr>
        <w:jc w:val="center"/>
        <w:rPr>
          <w:sz w:val="20"/>
        </w:rPr>
      </w:pPr>
      <w:r>
        <w:rPr>
          <w:sz w:val="20"/>
        </w:rPr>
        <w:t>Źródło: opracowanie wła</w:t>
      </w:r>
      <w:r w:rsidR="00CE2281">
        <w:rPr>
          <w:sz w:val="20"/>
        </w:rPr>
        <w:t>sne</w:t>
      </w: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004D49" w:rsidP="00004D49">
      <w:pPr>
        <w:jc w:val="center"/>
        <w:rPr>
          <w:sz w:val="20"/>
        </w:rPr>
      </w:pPr>
      <w:r>
        <w:rPr>
          <w:b/>
          <w:sz w:val="20"/>
        </w:rPr>
        <w:t xml:space="preserve">Rys. 4.23. </w:t>
      </w:r>
      <w:r>
        <w:rPr>
          <w:sz w:val="20"/>
        </w:rPr>
        <w:t>Zwrot dwóch przedmiotów z zamówienia nr. 137</w:t>
      </w:r>
    </w:p>
    <w:p w:rsidR="00004D49" w:rsidRDefault="00004D49" w:rsidP="00004D49">
      <w:pPr>
        <w:jc w:val="center"/>
        <w:rPr>
          <w:sz w:val="20"/>
        </w:rPr>
      </w:pPr>
      <w:r>
        <w:rPr>
          <w:sz w:val="20"/>
        </w:rPr>
        <w:t>Źródło: opracowanie własne</w:t>
      </w:r>
    </w:p>
    <w:p w:rsidR="00004D49" w:rsidRDefault="00423BC4" w:rsidP="00423BC4">
      <w:pPr>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423BC4" w:rsidP="00423BC4">
      <w:pPr>
        <w:jc w:val="center"/>
        <w:rPr>
          <w:sz w:val="20"/>
        </w:rPr>
      </w:pPr>
      <w:r>
        <w:rPr>
          <w:b/>
          <w:sz w:val="20"/>
        </w:rPr>
        <w:t xml:space="preserve">Rys. 4.24. </w:t>
      </w:r>
      <w:r>
        <w:rPr>
          <w:sz w:val="20"/>
        </w:rPr>
        <w:t>Uzupełniony formularz zwrotu wysłany przez e-mail</w:t>
      </w:r>
    </w:p>
    <w:p w:rsidR="00BD0151" w:rsidRPr="00BD0151" w:rsidRDefault="00423BC4" w:rsidP="00BD0151">
      <w:pPr>
        <w:jc w:val="center"/>
        <w:rPr>
          <w:sz w:val="20"/>
        </w:rPr>
      </w:pPr>
      <w:r>
        <w:rPr>
          <w:sz w:val="20"/>
        </w:rPr>
        <w:t>Źródło: opracowanie wł</w:t>
      </w:r>
      <w:r w:rsidR="00286238">
        <w:rPr>
          <w:sz w:val="20"/>
        </w:rPr>
        <w:t>asne</w:t>
      </w: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ins w:id="33" w:author="stoch" w:date="2020-01-15T20:12:00Z">
        <w:r w:rsidR="00A2342C">
          <w:t xml:space="preserve"> (?reklamacja nie musi być sprawą sporną?)</w:t>
        </w:r>
      </w:ins>
      <w:r w:rsidR="003A4D65">
        <w:t xml:space="preserve">. W przypadku wyboru naprawy bądź wymiany, użytkownik zostanie </w:t>
      </w:r>
      <w:r w:rsidR="00A2342C">
        <w:t>po</w:t>
      </w:r>
      <w:r w:rsidR="003A4D65">
        <w:t xml:space="preserve">proszony o wybranie </w:t>
      </w:r>
      <w:r w:rsidR="003A4D65">
        <w:lastRenderedPageBreak/>
        <w:t xml:space="preserve">sposobu odbioru, natomiast gdy wybierze zwrot pieniędzy, musi podać nr konta bankowego.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762F2C" w:rsidP="00762F2C">
      <w:pPr>
        <w:jc w:val="center"/>
        <w:rPr>
          <w:sz w:val="20"/>
        </w:rPr>
      </w:pPr>
      <w:r>
        <w:rPr>
          <w:b/>
          <w:sz w:val="20"/>
        </w:rPr>
        <w:t>Rys. 4.25.</w:t>
      </w:r>
      <w:r>
        <w:rPr>
          <w:sz w:val="20"/>
        </w:rPr>
        <w:t xml:space="preserve"> Formularz reklamacyjny dla zamówienia nr 138.</w:t>
      </w:r>
    </w:p>
    <w:p w:rsidR="00762F2C" w:rsidRDefault="00762F2C" w:rsidP="00762F2C">
      <w:pPr>
        <w:jc w:val="center"/>
        <w:rPr>
          <w:sz w:val="20"/>
        </w:rPr>
      </w:pPr>
      <w:r>
        <w:rPr>
          <w:sz w:val="20"/>
        </w:rPr>
        <w:t>Źródło: opracowanie własne</w:t>
      </w:r>
    </w:p>
    <w:p w:rsidR="00762F2C" w:rsidRDefault="007A66EE" w:rsidP="007A66EE">
      <w:pPr>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7A66EE" w:rsidP="007A66EE">
      <w:pPr>
        <w:jc w:val="center"/>
        <w:rPr>
          <w:sz w:val="20"/>
        </w:rPr>
      </w:pPr>
      <w:r>
        <w:rPr>
          <w:b/>
          <w:sz w:val="20"/>
        </w:rPr>
        <w:t>Rys. 4.26.</w:t>
      </w:r>
      <w:r>
        <w:rPr>
          <w:sz w:val="20"/>
        </w:rPr>
        <w:t xml:space="preserve"> Formularz reklamacyjny PDF</w:t>
      </w:r>
    </w:p>
    <w:p w:rsidR="007A66EE" w:rsidRDefault="007A66EE" w:rsidP="007A66EE">
      <w:pPr>
        <w:jc w:val="center"/>
        <w:rPr>
          <w:sz w:val="20"/>
        </w:rPr>
      </w:pPr>
      <w:r>
        <w:rPr>
          <w:sz w:val="20"/>
        </w:rPr>
        <w:t>Źródło: opracowanie własne</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ED427A" w:rsidP="00ED427A">
      <w:pPr>
        <w:jc w:val="center"/>
        <w:rPr>
          <w:sz w:val="20"/>
        </w:rPr>
      </w:pPr>
      <w:r w:rsidRPr="000B3A6C">
        <w:rPr>
          <w:b/>
          <w:sz w:val="20"/>
        </w:rPr>
        <w:t xml:space="preserve">Rys. 4.27. </w:t>
      </w:r>
      <w:r w:rsidR="000B3A6C" w:rsidRPr="000B3A6C">
        <w:rPr>
          <w:sz w:val="20"/>
        </w:rPr>
        <w:t>Panel użytkownika, zwroty</w:t>
      </w:r>
      <w:r w:rsidRPr="000B3A6C">
        <w:rPr>
          <w:sz w:val="20"/>
        </w:rPr>
        <w:t xml:space="preserve"> i reklamacje</w:t>
      </w:r>
    </w:p>
    <w:p w:rsidR="000B3A6C" w:rsidRPr="000B3A6C" w:rsidRDefault="000B3A6C" w:rsidP="00ED427A">
      <w:pPr>
        <w:jc w:val="center"/>
        <w:rPr>
          <w:sz w:val="20"/>
        </w:rPr>
      </w:pPr>
      <w:r w:rsidRPr="000B3A6C">
        <w:rPr>
          <w:sz w:val="20"/>
        </w:rPr>
        <w:t>Źródło: opracowanie własne</w:t>
      </w:r>
    </w:p>
    <w:p w:rsidR="000B3A6C" w:rsidRDefault="00204835" w:rsidP="00204835">
      <w:pPr>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204835" w:rsidP="00204835">
      <w:pPr>
        <w:jc w:val="center"/>
        <w:rPr>
          <w:sz w:val="20"/>
        </w:rPr>
      </w:pPr>
      <w:r>
        <w:rPr>
          <w:b/>
          <w:sz w:val="20"/>
        </w:rPr>
        <w:t xml:space="preserve">Rys. 4.28. </w:t>
      </w:r>
      <w:r>
        <w:rPr>
          <w:sz w:val="20"/>
        </w:rPr>
        <w:t>Szczegóły zwrotu nr 73</w:t>
      </w:r>
      <w:r w:rsidR="00455C6A">
        <w:rPr>
          <w:sz w:val="20"/>
        </w:rPr>
        <w:t xml:space="preserve"> dla zamówienia nr 137</w:t>
      </w:r>
    </w:p>
    <w:p w:rsidR="00204835" w:rsidRDefault="00204835" w:rsidP="00204835">
      <w:pPr>
        <w:jc w:val="center"/>
        <w:rPr>
          <w:sz w:val="20"/>
        </w:rPr>
      </w:pPr>
      <w:r>
        <w:rPr>
          <w:sz w:val="20"/>
        </w:rPr>
        <w:t>Źródło: opracowanie własne</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455C6A" w:rsidP="00455C6A">
      <w:pPr>
        <w:jc w:val="center"/>
        <w:rPr>
          <w:sz w:val="20"/>
        </w:rPr>
      </w:pPr>
      <w:r>
        <w:rPr>
          <w:b/>
          <w:sz w:val="20"/>
        </w:rPr>
        <w:t xml:space="preserve">Rys. 4.29. </w:t>
      </w:r>
      <w:r>
        <w:rPr>
          <w:sz w:val="20"/>
        </w:rPr>
        <w:t>Szczegóły reklamacji nr 64 dla zamówienia nr 138</w:t>
      </w:r>
    </w:p>
    <w:p w:rsidR="00455C6A" w:rsidRDefault="00455C6A" w:rsidP="00455C6A">
      <w:pPr>
        <w:jc w:val="center"/>
        <w:rPr>
          <w:sz w:val="20"/>
        </w:rPr>
      </w:pPr>
      <w:r>
        <w:rPr>
          <w:sz w:val="20"/>
        </w:rPr>
        <w:t>Źródło: opracowanie własne</w:t>
      </w: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721752" w:rsidP="00721752">
      <w:pPr>
        <w:jc w:val="center"/>
        <w:rPr>
          <w:sz w:val="20"/>
        </w:rPr>
      </w:pPr>
      <w:r>
        <w:rPr>
          <w:b/>
          <w:sz w:val="20"/>
        </w:rPr>
        <w:t>Rys. 4.30.</w:t>
      </w:r>
      <w:r>
        <w:rPr>
          <w:sz w:val="20"/>
        </w:rPr>
        <w:t xml:space="preserve"> Panel użytkownika, dane osobowe</w:t>
      </w:r>
    </w:p>
    <w:p w:rsidR="00721752" w:rsidRDefault="00721752" w:rsidP="00721752">
      <w:pPr>
        <w:jc w:val="center"/>
        <w:rPr>
          <w:sz w:val="20"/>
        </w:rPr>
      </w:pPr>
      <w:r>
        <w:rPr>
          <w:sz w:val="20"/>
        </w:rPr>
        <w:t>Źródło: opracowanie własne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 xml:space="preserve">pracownikiem </w:t>
      </w:r>
      <w:r w:rsidR="005774B9">
        <w:t>w sytuacji gdy mamy zgłoszony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7C5D4F" w:rsidP="00CF159B">
      <w:pPr>
        <w:jc w:val="center"/>
        <w:rPr>
          <w:sz w:val="20"/>
        </w:rPr>
      </w:pPr>
      <w:r>
        <w:rPr>
          <w:b/>
          <w:sz w:val="20"/>
        </w:rPr>
        <w:t>Rys. 4.31.</w:t>
      </w:r>
      <w:r>
        <w:rPr>
          <w:sz w:val="20"/>
        </w:rPr>
        <w:t xml:space="preserve"> Formularz zgłoszenia</w:t>
      </w:r>
    </w:p>
    <w:p w:rsidR="007C5D4F" w:rsidRDefault="007C5D4F" w:rsidP="00CF159B">
      <w:pPr>
        <w:jc w:val="center"/>
        <w:rPr>
          <w:sz w:val="20"/>
        </w:rPr>
      </w:pPr>
      <w:r>
        <w:rPr>
          <w:sz w:val="20"/>
        </w:rPr>
        <w:t>Źródło: opracowanie własne</w:t>
      </w:r>
    </w:p>
    <w:p w:rsidR="00CF159B" w:rsidRDefault="00CF159B" w:rsidP="00CF159B">
      <w:pPr>
        <w:jc w:val="center"/>
        <w:rPr>
          <w:sz w:val="20"/>
        </w:rPr>
      </w:pPr>
      <w:r>
        <w:rPr>
          <w:noProof/>
          <w:sz w:val="20"/>
          <w:lang w:eastAsia="pl-PL"/>
        </w:rPr>
        <w:drawing>
          <wp:inline distT="0" distB="0" distL="0" distR="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b/>
          <w:sz w:val="20"/>
        </w:rPr>
        <w:t>.</w:t>
      </w:r>
      <w:r>
        <w:rPr>
          <w:sz w:val="20"/>
        </w:rPr>
        <w:t xml:space="preserve"> Panel użytkownika, wiadomości</w:t>
      </w:r>
    </w:p>
    <w:p w:rsidR="00CF159B" w:rsidRDefault="00CF159B" w:rsidP="00CF159B">
      <w:pPr>
        <w:jc w:val="center"/>
        <w:rPr>
          <w:sz w:val="20"/>
        </w:rPr>
      </w:pPr>
      <w:r>
        <w:rPr>
          <w:sz w:val="20"/>
        </w:rPr>
        <w:t>Źródło: opracowanie własne</w:t>
      </w:r>
    </w:p>
    <w:p w:rsidR="003C5EE0" w:rsidRDefault="003C5EE0" w:rsidP="00CF159B">
      <w:pPr>
        <w:jc w:val="center"/>
        <w:rPr>
          <w:sz w:val="20"/>
        </w:rPr>
      </w:pPr>
      <w:r>
        <w:rPr>
          <w:noProof/>
          <w:sz w:val="20"/>
          <w:lang w:eastAsia="pl-PL"/>
        </w:rPr>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3C5EE0" w:rsidP="003C5EE0">
      <w:pPr>
        <w:jc w:val="center"/>
        <w:rPr>
          <w:sz w:val="20"/>
        </w:rPr>
      </w:pPr>
      <w:r>
        <w:rPr>
          <w:b/>
          <w:sz w:val="20"/>
        </w:rPr>
        <w:t>Rys. 4.33.</w:t>
      </w:r>
      <w:r>
        <w:rPr>
          <w:sz w:val="20"/>
        </w:rPr>
        <w:t xml:space="preserve"> Panel użytkownika, szczegóły zgłoszenia</w:t>
      </w:r>
    </w:p>
    <w:p w:rsidR="003C5EE0" w:rsidRDefault="003C5EE0" w:rsidP="003C5EE0">
      <w:pPr>
        <w:jc w:val="center"/>
        <w:rPr>
          <w:sz w:val="20"/>
        </w:rPr>
      </w:pPr>
      <w:r>
        <w:rPr>
          <w:sz w:val="20"/>
        </w:rPr>
        <w:lastRenderedPageBreak/>
        <w:t>Źródło: opracowanie własne</w:t>
      </w:r>
    </w:p>
    <w:p w:rsidR="003C5EE0" w:rsidRDefault="000F1673" w:rsidP="000F1673">
      <w:pPr>
        <w:jc w:val="center"/>
        <w:rPr>
          <w:sz w:val="20"/>
        </w:rPr>
      </w:pPr>
      <w:r>
        <w:rPr>
          <w:noProof/>
          <w:sz w:val="20"/>
          <w:lang w:eastAsia="pl-PL"/>
        </w:rPr>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0F1673" w:rsidP="000F1673">
      <w:pPr>
        <w:jc w:val="center"/>
        <w:rPr>
          <w:sz w:val="20"/>
        </w:rPr>
      </w:pPr>
      <w:r>
        <w:rPr>
          <w:b/>
          <w:sz w:val="20"/>
        </w:rPr>
        <w:t>Rys. 4.34.</w:t>
      </w:r>
      <w:r>
        <w:rPr>
          <w:sz w:val="20"/>
        </w:rPr>
        <w:t xml:space="preserve"> Panel użytkownika, szczegóły zgłoszenia, dodatkowa odpowiedź na zgłoszenie</w:t>
      </w:r>
    </w:p>
    <w:p w:rsidR="000F1673" w:rsidRDefault="000F1673" w:rsidP="000F1673">
      <w:pPr>
        <w:jc w:val="center"/>
        <w:rPr>
          <w:sz w:val="20"/>
        </w:rPr>
      </w:pPr>
      <w:r>
        <w:rPr>
          <w:sz w:val="20"/>
        </w:rPr>
        <w:t>Źródło: opracowanie własne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6520AB">
      <w:pPr>
        <w:pStyle w:val="Nagwek2"/>
        <w:rPr>
          <w:color w:val="000000" w:themeColor="text1"/>
        </w:rPr>
      </w:pPr>
      <w:bookmarkStart w:id="34" w:name="_Toc29303887"/>
      <w:r w:rsidRPr="00C57843">
        <w:rPr>
          <w:color w:val="000000" w:themeColor="text1"/>
        </w:rPr>
        <w:t xml:space="preserve">Działanie </w:t>
      </w:r>
      <w:r w:rsidR="00C9107D" w:rsidRPr="00C57843">
        <w:rPr>
          <w:color w:val="000000" w:themeColor="text1"/>
        </w:rPr>
        <w:t>panelu do obsługi sklepu komputerowego</w:t>
      </w:r>
      <w:bookmarkEnd w:id="34"/>
    </w:p>
    <w:p w:rsidR="00BC42B0" w:rsidRPr="00591D6D" w:rsidRDefault="00BC42B0" w:rsidP="00591D6D">
      <w:pPr>
        <w:pStyle w:val="Tekstpodstawowy"/>
      </w:pPr>
      <w:r w:rsidRPr="00591D6D">
        <w:t>W tym podrozdziale zostanie przedstawiony interfejs graficzny panelu administracyjnego oraz jego najważniejsze funkcje. Strona nie jest dostępna online</w:t>
      </w:r>
      <w:r w:rsidR="00E14105" w:rsidRPr="00591D6D">
        <w:t>, dlatego aby zobaczyć jej działanie</w:t>
      </w:r>
      <w:r w:rsidRPr="00591D6D">
        <w:t>, należy uruchomić lokalny serwer za pomocą programu XAMPP i następnie w przeglądarce</w:t>
      </w:r>
      <w:r w:rsidR="00E14105" w:rsidRPr="00591D6D">
        <w:t xml:space="preserve"> internetowej</w:t>
      </w:r>
      <w:r w:rsidRPr="00591D6D">
        <w:t xml:space="preserve"> wpisać localhost/</w:t>
      </w:r>
      <w:r w:rsidR="00E14105" w:rsidRPr="00591D6D">
        <w:t>panel. Z</w:t>
      </w:r>
      <w:r w:rsidRPr="00591D6D">
        <w:t>ostaniemy</w:t>
      </w:r>
      <w:r w:rsidR="00E14105" w:rsidRPr="00591D6D">
        <w:t xml:space="preserve"> wtedy</w:t>
      </w:r>
      <w:r w:rsidRPr="00591D6D">
        <w:t xml:space="preserve"> przekierowani na </w:t>
      </w:r>
      <w:r w:rsidR="00E14105" w:rsidRPr="00591D6D">
        <w:t>stronę logowania</w:t>
      </w:r>
      <w:r w:rsidRPr="00591D6D">
        <w:t xml:space="preserve">. </w:t>
      </w:r>
    </w:p>
    <w:p w:rsidR="00BC42B0" w:rsidRPr="00591D6D" w:rsidRDefault="00BC42B0" w:rsidP="00591D6D">
      <w:pPr>
        <w:pStyle w:val="Tekstpodstawowy"/>
      </w:pPr>
      <w:r w:rsidRPr="00591D6D">
        <w:t xml:space="preserve">Opisywany </w:t>
      </w:r>
      <w:r w:rsidR="001E1259" w:rsidRPr="00591D6D">
        <w:t>panel</w:t>
      </w:r>
      <w:r w:rsidRPr="00591D6D">
        <w:t xml:space="preserve"> jest napisany z wykorzystaniem języków HTML, CSS, PHP, MySQL i JavaScript. Do </w:t>
      </w:r>
      <w:r w:rsidR="001E1259" w:rsidRPr="00591D6D">
        <w:t>jego poprawnego działania</w:t>
      </w:r>
      <w:r w:rsidRPr="00591D6D">
        <w:t>, nie jest konieczne instalowanie dodatkowych zewnętrznych wtyczek. Każda przeglądarka jest przystosowana do obsługi tej strony internetowej.</w:t>
      </w:r>
    </w:p>
    <w:p w:rsidR="0023528B" w:rsidRDefault="00E075F9" w:rsidP="0023528B">
      <w:pPr>
        <w:pStyle w:val="Nagwek3"/>
        <w:rPr>
          <w:color w:val="auto"/>
        </w:rPr>
      </w:pPr>
      <w:r>
        <w:rPr>
          <w:color w:val="auto"/>
        </w:rPr>
        <w:t>Ogólny wygląd i s</w:t>
      </w:r>
      <w:r w:rsidR="006E41CF">
        <w:rPr>
          <w:color w:val="auto"/>
        </w:rPr>
        <w:t>trona</w:t>
      </w:r>
      <w:r w:rsidR="0023528B">
        <w:rPr>
          <w:color w:val="auto"/>
        </w:rPr>
        <w:t xml:space="preserve"> główna</w:t>
      </w:r>
    </w:p>
    <w:p w:rsidR="00591D6D" w:rsidRDefault="00E075F9" w:rsidP="00591D6D">
      <w:pPr>
        <w:pStyle w:val="Tekstpodstawowy"/>
        <w:rPr>
          <w:rStyle w:val="TekstpodstawowyZnak"/>
        </w:rPr>
      </w:pPr>
      <w:r w:rsidRPr="00591D6D">
        <w:rPr>
          <w:rStyle w:val="TekstpodstawowyZnak"/>
        </w:rPr>
        <w:t xml:space="preserve">Panel zaprojektowano tak, aby pracownik mógł szybko znaleźć interesującą go funkcję. Na każdej </w:t>
      </w:r>
      <w:r w:rsidR="00EB4F21" w:rsidRPr="00591D6D">
        <w:rPr>
          <w:rStyle w:val="TekstpodstawowyZnak"/>
        </w:rPr>
        <w:t>pod</w:t>
      </w:r>
      <w:r w:rsidRPr="00591D6D">
        <w:rPr>
          <w:rStyle w:val="TekstpodstawowyZnak"/>
        </w:rPr>
        <w:t>stronie w górnej części znajduje się pasek z wyszukiwarkami produktów, zamówień oraz klientów. Po lewej stronie umieszczono pasek menu z linkami do wszystkich podstron</w:t>
      </w:r>
      <w:r w:rsidR="00EB4F21" w:rsidRPr="00591D6D">
        <w:rPr>
          <w:rStyle w:val="TekstpodstawowyZnak"/>
        </w:rPr>
        <w:t xml:space="preserve">. </w:t>
      </w:r>
      <w:r w:rsidR="004C639F">
        <w:rPr>
          <w:rStyle w:val="TekstpodstawowyZnak"/>
        </w:rPr>
        <w:t>Odsyłacze w</w:t>
      </w:r>
      <w:r w:rsidR="00EB4F21" w:rsidRPr="00591D6D">
        <w:rPr>
          <w:rStyle w:val="TekstpodstawowyZnak"/>
        </w:rPr>
        <w:t xml:space="preserve"> menu informują o nowych zamówieniach, reklamacjach, zwrotach i zgłoszeniach. Zmienia się wtedy ich kolor na zielony, a w nawiasie pojawia się liczba takich zdarzeń. Tak samo zachowuje się </w:t>
      </w:r>
      <w:r w:rsidR="0065562D" w:rsidRPr="00591D6D">
        <w:rPr>
          <w:rStyle w:val="TekstpodstawowyZnak"/>
        </w:rPr>
        <w:t>odnośnik</w:t>
      </w:r>
      <w:r w:rsidR="00EB4F21" w:rsidRPr="00591D6D">
        <w:rPr>
          <w:rStyle w:val="TekstpodstawowyZnak"/>
        </w:rPr>
        <w:t xml:space="preserve"> do produktów, który pokazuje ilość produktów z niskim stanem magazynowym</w:t>
      </w:r>
      <w:r w:rsidR="008469E0">
        <w:rPr>
          <w:rStyle w:val="TekstpodstawowyZnak"/>
        </w:rPr>
        <w:t xml:space="preserve"> (poniżej 5-ciu sztuk)</w:t>
      </w:r>
      <w:r w:rsidR="00EB4F21" w:rsidRPr="00591D6D">
        <w:rPr>
          <w:rStyle w:val="TekstpodstawowyZnak"/>
        </w:rPr>
        <w:t>.</w:t>
      </w:r>
      <w:r w:rsidR="0065562D" w:rsidRPr="00591D6D">
        <w:rPr>
          <w:rStyle w:val="TekstpodstawowyZnak"/>
        </w:rPr>
        <w:t xml:space="preserve"> Nad paskiem menu zamieszczono logo sklepu oraz przycisk wylogowania.</w:t>
      </w:r>
      <w:r w:rsidR="00EB4F21" w:rsidRPr="00591D6D">
        <w:rPr>
          <w:rStyle w:val="TekstpodstawowyZnak"/>
        </w:rPr>
        <w:t xml:space="preserve"> </w:t>
      </w:r>
      <w:r w:rsidR="006E41CF" w:rsidRPr="00591D6D">
        <w:rPr>
          <w:rStyle w:val="TekstpodstawowyZnak"/>
        </w:rPr>
        <w:t>Strona główna</w:t>
      </w:r>
      <w:r w:rsidR="0065562D" w:rsidRPr="00591D6D">
        <w:rPr>
          <w:rStyle w:val="TekstpodstawowyZnak"/>
        </w:rPr>
        <w:t xml:space="preserve"> (rys. </w:t>
      </w:r>
      <w:r w:rsidR="00591D6D">
        <w:rPr>
          <w:rStyle w:val="TekstpodstawowyZnak"/>
        </w:rPr>
        <w:t>4.</w:t>
      </w:r>
      <w:r w:rsidR="0065562D" w:rsidRPr="00591D6D">
        <w:rPr>
          <w:rStyle w:val="TekstpodstawowyZnak"/>
        </w:rPr>
        <w:t xml:space="preserve">35) </w:t>
      </w:r>
      <w:r w:rsidR="006E41CF" w:rsidRPr="00591D6D">
        <w:rPr>
          <w:rStyle w:val="TekstpodstawowyZnak"/>
        </w:rPr>
        <w:t xml:space="preserve"> jest podsumowaniem działania sklepu. Umieszczono na niej wykres przedstawiający sprzedaż w ciągu ostatnich 30 dni</w:t>
      </w:r>
      <w:r w:rsidR="00C45938" w:rsidRPr="00591D6D">
        <w:rPr>
          <w:rStyle w:val="TekstpodstawowyZnak"/>
        </w:rPr>
        <w:t>, szybki dostęp do dziesięciu ostatnich zamówień</w:t>
      </w:r>
      <w:r w:rsidRPr="00591D6D">
        <w:rPr>
          <w:rStyle w:val="TekstpodstawowyZnak"/>
        </w:rPr>
        <w:t xml:space="preserve"> oraz statystyki produktów (5 ostatnio </w:t>
      </w:r>
      <w:r w:rsidRPr="00591D6D">
        <w:rPr>
          <w:rStyle w:val="TekstpodstawowyZnak"/>
        </w:rPr>
        <w:lastRenderedPageBreak/>
        <w:t>dodanych produktów, 5 najczęściej oglądanych produktów, 5 produktów których stan magazynowy jest niski i 5 ostatnio skomentowanych produktów)</w:t>
      </w:r>
      <w:r w:rsidR="001A2E92" w:rsidRPr="00591D6D">
        <w:rPr>
          <w:rStyle w:val="TekstpodstawowyZnak"/>
        </w:rPr>
        <w:t>.</w:t>
      </w:r>
    </w:p>
    <w:p w:rsidR="006E41CF" w:rsidRDefault="001A2E92" w:rsidP="00591D6D">
      <w:pPr>
        <w:pStyle w:val="Rysunek"/>
      </w:pPr>
      <w:r>
        <w:rPr>
          <w:noProof/>
          <w:lang w:eastAsia="pl-PL"/>
        </w:rPr>
        <w:drawing>
          <wp:inline distT="0" distB="0" distL="0" distR="0" wp14:anchorId="6A8EE488" wp14:editId="06E21505">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591D6D" w:rsidRPr="006E41CF" w:rsidRDefault="00017F6F" w:rsidP="00591D6D">
      <w:pPr>
        <w:pStyle w:val="PodRysunkiem"/>
      </w:pPr>
      <w:r w:rsidRPr="00017F6F">
        <w:rPr>
          <w:sz w:val="20"/>
          <w:szCs w:val="20"/>
        </w:rPr>
        <w:t>Rys. 4.35.</w:t>
      </w:r>
      <w:r>
        <w:t xml:space="preserve"> </w:t>
      </w:r>
      <w:r w:rsidRPr="00017F6F">
        <w:rPr>
          <w:b w:val="0"/>
          <w:sz w:val="20"/>
          <w:szCs w:val="20"/>
        </w:rPr>
        <w:t>Strona główna</w:t>
      </w:r>
    </w:p>
    <w:p w:rsidR="0097736C" w:rsidRDefault="008B00FC" w:rsidP="0097736C">
      <w:pPr>
        <w:pStyle w:val="Nagwek3"/>
        <w:rPr>
          <w:color w:val="000000" w:themeColor="text1"/>
        </w:rPr>
      </w:pPr>
      <w:bookmarkStart w:id="35" w:name="_Toc29303888"/>
      <w:r w:rsidRPr="00C57843">
        <w:rPr>
          <w:color w:val="000000" w:themeColor="text1"/>
        </w:rPr>
        <w:t>Obsługa zamówień</w:t>
      </w:r>
      <w:bookmarkEnd w:id="35"/>
    </w:p>
    <w:p w:rsidR="00387EE4" w:rsidRPr="00596F9F" w:rsidRDefault="00323D8B" w:rsidP="00596F9F">
      <w:pPr>
        <w:pStyle w:val="Tekstpodstawowy"/>
      </w:pPr>
      <w:r>
        <w:t xml:space="preserve">Aby zrealizować zamówienie klienta należy przejść na podstronę </w:t>
      </w:r>
      <w:r w:rsidRPr="00AF113F">
        <w:rPr>
          <w:i/>
        </w:rPr>
        <w:t>Zamówienia</w:t>
      </w:r>
      <w:r w:rsidR="00A64B53">
        <w:t xml:space="preserve"> z paska menu. Wyświetlona </w:t>
      </w:r>
      <w:r w:rsidR="00596F9F">
        <w:t>lista</w:t>
      </w:r>
      <w:r w:rsidR="00A64B53">
        <w:t xml:space="preserve"> zawiera</w:t>
      </w:r>
      <w:r>
        <w:t xml:space="preserve"> wszystk</w:t>
      </w:r>
      <w:r w:rsidR="00596F9F">
        <w:t>i</w:t>
      </w:r>
      <w:r w:rsidR="00A64B53">
        <w:t>e</w:t>
      </w:r>
      <w:r>
        <w:t xml:space="preserve"> zamówie</w:t>
      </w:r>
      <w:r w:rsidR="00A64B53">
        <w:t>nia</w:t>
      </w:r>
      <w:r w:rsidR="00FA7A7A">
        <w:t xml:space="preserve"> (rys. 4.36)</w:t>
      </w:r>
      <w:r w:rsidR="00A64B53">
        <w:t xml:space="preserve">, </w:t>
      </w:r>
      <w:r>
        <w:t>które</w:t>
      </w:r>
      <w:r w:rsidR="00596F9F">
        <w:t xml:space="preserve"> </w:t>
      </w:r>
      <w:r w:rsidR="00A64B53">
        <w:t xml:space="preserve">mają status </w:t>
      </w:r>
      <w:r w:rsidR="00387EE4" w:rsidRPr="00596F9F">
        <w:rPr>
          <w:i/>
        </w:rPr>
        <w:t>W trakcie realizacji</w:t>
      </w:r>
      <w:r w:rsidR="00387EE4">
        <w:t xml:space="preserve">, </w:t>
      </w:r>
      <w:r w:rsidR="009E3940">
        <w:rPr>
          <w:i/>
        </w:rPr>
        <w:t>Zamówienie gotowe do wysyłki</w:t>
      </w:r>
      <w:r w:rsidR="00387EE4">
        <w:t xml:space="preserve"> lub </w:t>
      </w:r>
      <w:r w:rsidR="00387EE4" w:rsidRPr="00596F9F">
        <w:rPr>
          <w:i/>
        </w:rPr>
        <w:t>Zamówienie przekazane dostawcy</w:t>
      </w:r>
      <w:r w:rsidR="00596F9F">
        <w:t>.</w:t>
      </w:r>
      <w:r w:rsidR="00FA7A7A">
        <w:t xml:space="preserve"> Dodatkowo użytkownik z uprawnieniami </w:t>
      </w:r>
      <w:r w:rsidR="00FA7A7A" w:rsidRPr="00FA7A7A">
        <w:rPr>
          <w:i/>
        </w:rPr>
        <w:t>pracownik</w:t>
      </w:r>
      <w:r w:rsidR="00FA7A7A">
        <w:rPr>
          <w:i/>
        </w:rPr>
        <w:t xml:space="preserve"> </w:t>
      </w:r>
      <w:r w:rsidR="00FA7A7A" w:rsidRPr="00FA7A7A">
        <w:t>zobaczy tylko te zamówienia które nie mają jeszcze przypisanego pracownika lub są przypisane do niego.</w:t>
      </w:r>
      <w:r w:rsidR="00FA7A7A">
        <w:t xml:space="preserve"> </w:t>
      </w:r>
      <w:r w:rsidR="00625F2F">
        <w:t>Lista</w:t>
      </w:r>
      <w:r w:rsidR="00B9075A">
        <w:t xml:space="preserve"> prezentuje podstawowe dane z zamówienia takie </w:t>
      </w:r>
      <w:r w:rsidR="0096635F">
        <w:t xml:space="preserve">jak status zapłaty, status zamówienia, data złożenia zamówienia, imię i nazwisko zamawiającego, zamawiane produkty, wartość zamówienia i sposób dostarczenia. </w:t>
      </w:r>
      <w:r w:rsidR="00170BF4">
        <w:t>Zamówienia są sortowane od najnowszego do najstarszego.</w:t>
      </w:r>
    </w:p>
    <w:p w:rsidR="00387EE4" w:rsidRDefault="00596F9F" w:rsidP="00387EE4">
      <w:pPr>
        <w:pStyle w:val="Rysunek"/>
      </w:pPr>
      <w:r>
        <w:rPr>
          <w:noProof/>
          <w:lang w:eastAsia="pl-PL"/>
        </w:rPr>
        <w:lastRenderedPageBreak/>
        <w:drawing>
          <wp:inline distT="0" distB="0" distL="0" distR="0" wp14:anchorId="6CEDC485" wp14:editId="78991DCC">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B9075A" w:rsidRPr="00B9075A" w:rsidRDefault="00B9075A" w:rsidP="00B9075A">
      <w:pPr>
        <w:pStyle w:val="PodRysunkiem"/>
        <w:rPr>
          <w:sz w:val="20"/>
          <w:szCs w:val="20"/>
        </w:rPr>
      </w:pPr>
      <w:r w:rsidRPr="00B9075A">
        <w:rPr>
          <w:sz w:val="20"/>
          <w:szCs w:val="20"/>
        </w:rPr>
        <w:t>Rys.</w:t>
      </w:r>
      <w:r>
        <w:rPr>
          <w:sz w:val="20"/>
          <w:szCs w:val="20"/>
        </w:rPr>
        <w:t xml:space="preserve"> 4.36. </w:t>
      </w:r>
      <w:r w:rsidRPr="00B9075A">
        <w:rPr>
          <w:b w:val="0"/>
          <w:sz w:val="20"/>
          <w:szCs w:val="20"/>
        </w:rPr>
        <w:t>Lista</w:t>
      </w:r>
      <w:r w:rsidR="006B166F">
        <w:rPr>
          <w:b w:val="0"/>
          <w:sz w:val="20"/>
          <w:szCs w:val="20"/>
        </w:rPr>
        <w:t xml:space="preserve"> niezrealizowanych</w:t>
      </w:r>
      <w:r w:rsidRPr="00B9075A">
        <w:rPr>
          <w:b w:val="0"/>
          <w:sz w:val="20"/>
          <w:szCs w:val="20"/>
        </w:rPr>
        <w:t xml:space="preserve"> zamówień</w:t>
      </w:r>
    </w:p>
    <w:p w:rsidR="00FC0A0E" w:rsidRDefault="00314FF3" w:rsidP="00FC0A0E">
      <w:pPr>
        <w:pStyle w:val="Tekstpodstawowy"/>
        <w:ind w:firstLine="0"/>
      </w:pPr>
      <w:r>
        <w:t xml:space="preserve">Przycisk </w:t>
      </w:r>
      <w:r w:rsidRPr="00314FF3">
        <w:rPr>
          <w:i/>
        </w:rPr>
        <w:t>Zamówienia zakończone</w:t>
      </w:r>
      <w:r>
        <w:t xml:space="preserve">, znajdujący się w prawym górnym rogu, umożliwia przeglądanie historii zamówień (rys. 4.38). </w:t>
      </w:r>
      <w:r w:rsidR="0096635F">
        <w:t xml:space="preserve">Kliknięcie przycisku </w:t>
      </w:r>
      <w:r w:rsidR="0096635F" w:rsidRPr="0096635F">
        <w:rPr>
          <w:i/>
        </w:rPr>
        <w:t>Edytuj</w:t>
      </w:r>
      <w:r w:rsidR="0096635F">
        <w:t xml:space="preserve"> powoduje przejście do wybranego zamówienia (rys.4.37) oraz przypisuje je do pracownika. </w:t>
      </w:r>
    </w:p>
    <w:p w:rsidR="00FC0A0E" w:rsidRDefault="00FC0A0E" w:rsidP="00FC0A0E">
      <w:pPr>
        <w:pStyle w:val="Rysunek"/>
      </w:pPr>
      <w:r>
        <w:rPr>
          <w:noProof/>
          <w:lang w:eastAsia="pl-PL"/>
        </w:rPr>
        <w:drawing>
          <wp:inline distT="0" distB="0" distL="0" distR="0">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FC0A0E" w:rsidRPr="00FC0A0E" w:rsidRDefault="00FC0A0E" w:rsidP="00FC0A0E">
      <w:pPr>
        <w:pStyle w:val="PodRysunkiem"/>
        <w:rPr>
          <w:b w:val="0"/>
          <w:sz w:val="20"/>
          <w:szCs w:val="20"/>
        </w:rPr>
      </w:pPr>
      <w:r>
        <w:rPr>
          <w:sz w:val="20"/>
          <w:szCs w:val="20"/>
        </w:rPr>
        <w:t xml:space="preserve">Rys. 4.37. </w:t>
      </w:r>
      <w:r w:rsidR="004D11C4">
        <w:rPr>
          <w:b w:val="0"/>
          <w:sz w:val="20"/>
          <w:szCs w:val="20"/>
        </w:rPr>
        <w:t>Zamówienie nr 148</w:t>
      </w:r>
    </w:p>
    <w:p w:rsidR="00B9075A" w:rsidRDefault="0096635F" w:rsidP="00B9075A">
      <w:pPr>
        <w:pStyle w:val="Tekstpodstawowy"/>
      </w:pPr>
      <w:r>
        <w:t xml:space="preserve">W </w:t>
      </w:r>
      <w:r w:rsidR="00FC0A0E">
        <w:t>tym</w:t>
      </w:r>
      <w:r>
        <w:t xml:space="preserve"> etapie pracownik widzi wszelkie dane które podał klient w czasie skła</w:t>
      </w:r>
      <w:r w:rsidR="00FC0A0E">
        <w:t>dania zamówienia. Część z tych danych może poprawić jeśli</w:t>
      </w:r>
      <w:r w:rsidR="00C61132">
        <w:t xml:space="preserve"> klient się pomylił i to zgłosi</w:t>
      </w:r>
      <w:r w:rsidR="00FC0A0E">
        <w:t>.</w:t>
      </w:r>
      <w:r w:rsidR="00C61132">
        <w:t xml:space="preserve"> Zmiany opiekuna zamówienia może dokonać tylko pracownik z uprawnieniami administratora.</w:t>
      </w:r>
      <w:r w:rsidR="00FC0A0E">
        <w:t xml:space="preserve"> W dolnej części znajduje się lista zamówionych produktów, a w górnym prawym rogu znajduje się status płatności.</w:t>
      </w:r>
      <w:r w:rsidR="00604B70">
        <w:t xml:space="preserve"> Przycisk </w:t>
      </w:r>
      <w:r w:rsidR="00604B70" w:rsidRPr="00121775">
        <w:rPr>
          <w:i/>
        </w:rPr>
        <w:t>Faktura</w:t>
      </w:r>
      <w:r w:rsidR="00604B70">
        <w:t xml:space="preserve"> służy do generowania uzupełnionej faktury </w:t>
      </w:r>
      <w:r w:rsidR="00121775">
        <w:t xml:space="preserve">VAT w </w:t>
      </w:r>
      <w:r w:rsidR="00121775">
        <w:lastRenderedPageBreak/>
        <w:t>formacie pdf</w:t>
      </w:r>
      <w:r w:rsidR="00604B70">
        <w:t>.</w:t>
      </w:r>
      <w:r w:rsidR="00FC0A0E">
        <w:t xml:space="preserve"> Jeśli zamówienie ma być odebrane osobiście przez klienta, pracownik może skompletować zamówione produkty</w:t>
      </w:r>
      <w:r w:rsidR="00F41856">
        <w:t xml:space="preserve"> i zmienić status zamówienia na </w:t>
      </w:r>
      <w:r w:rsidR="009E3940">
        <w:rPr>
          <w:i/>
        </w:rPr>
        <w:t>Zamówienie gotowe do odbioru</w:t>
      </w:r>
      <w:r w:rsidR="00F41856">
        <w:t xml:space="preserve">. Po odbiorze zamówienia przez klienta, pracownik powinien zmienić status tego zamówienia na </w:t>
      </w:r>
      <w:r w:rsidR="009E3940">
        <w:rPr>
          <w:i/>
        </w:rPr>
        <w:t>Zamówienie zrealizowane</w:t>
      </w:r>
      <w:r w:rsidR="00F41856">
        <w:t xml:space="preserve">. W przypadku gdy zamówienie ma być wysłane do klienta, pracownik powinien poczekać na zmianę statusu płatności na </w:t>
      </w:r>
      <w:r w:rsidR="00F41856" w:rsidRPr="00F41856">
        <w:rPr>
          <w:i/>
        </w:rPr>
        <w:t>Zapłacono</w:t>
      </w:r>
      <w:r w:rsidR="00F41856">
        <w:t>.</w:t>
      </w:r>
      <w:r w:rsidR="004A3E92">
        <w:t xml:space="preserve"> Jeśli przez dłuższy czas, klient nie zapłaci za zamówione produkty lub klient poinformuje sklep o rezygnacji z zamówienia, pracownik ma obowiązek zmienić status na </w:t>
      </w:r>
      <w:r w:rsidR="009E3940">
        <w:rPr>
          <w:i/>
        </w:rPr>
        <w:t>Zamówienie anulowane</w:t>
      </w:r>
      <w:r w:rsidR="004A3E92">
        <w:t>.</w:t>
      </w:r>
      <w:r w:rsidR="00F41856">
        <w:t xml:space="preserve"> Gdy klient zapłaci, pracownik może spakować produkty, następnie zaadresować paczkę  i zmienić status zamówienia na </w:t>
      </w:r>
      <w:r w:rsidR="009E3940">
        <w:rPr>
          <w:i/>
        </w:rPr>
        <w:t>Zamówienie gotowe do wysyłki</w:t>
      </w:r>
      <w:r w:rsidR="00F41856">
        <w:t>. Po odbiorze paczki przez klienta pracownik powinien uzupełnić dane w wiersz</w:t>
      </w:r>
      <w:r w:rsidR="004A3E92">
        <w:t>ach</w:t>
      </w:r>
      <w:r w:rsidR="00F41856">
        <w:t xml:space="preserve"> </w:t>
      </w:r>
      <w:r w:rsidR="00F41856" w:rsidRPr="00F41856">
        <w:rPr>
          <w:i/>
        </w:rPr>
        <w:t>Numer paczki</w:t>
      </w:r>
      <w:r w:rsidR="00F41856">
        <w:t xml:space="preserve"> i </w:t>
      </w:r>
      <w:r w:rsidR="00F41856" w:rsidRPr="00F41856">
        <w:rPr>
          <w:i/>
        </w:rPr>
        <w:t>Waga przesyłki</w:t>
      </w:r>
      <w:r w:rsidR="00F41856">
        <w:t xml:space="preserve"> </w:t>
      </w:r>
      <w:r w:rsidR="004A3E92">
        <w:t xml:space="preserve">oraz </w:t>
      </w:r>
      <w:r w:rsidR="00F41856">
        <w:t xml:space="preserve">zmienić status zamówienia na </w:t>
      </w:r>
      <w:r w:rsidR="009E3940">
        <w:rPr>
          <w:i/>
        </w:rPr>
        <w:t>Zamówienie przekazane dostawcy</w:t>
      </w:r>
      <w:r w:rsidR="00F41856">
        <w:t>.</w:t>
      </w:r>
      <w:r w:rsidR="004A3E92">
        <w:t xml:space="preserve"> Dzięki takiej procedurze, klient wie co aktualnie dzieje się z jego zamówionym sprzętem. Gdy sklep otrzyma powiadomienie od firmy kurierskiej o dostarczeniu przesyłki pracownik ostatecznie zmienia status na </w:t>
      </w:r>
      <w:r w:rsidR="009E3940">
        <w:rPr>
          <w:i/>
        </w:rPr>
        <w:t>Zamówienie zrealizowane</w:t>
      </w:r>
      <w:r w:rsidR="004A3E92">
        <w:t xml:space="preserve">. </w:t>
      </w:r>
      <w:r w:rsidR="00FB5D7D">
        <w:t>Zamówienia o tym statusie nie mogą być edytowane i trafia</w:t>
      </w:r>
      <w:r w:rsidR="00314FF3">
        <w:t>ją do historii zamówień</w:t>
      </w:r>
      <w:r w:rsidR="00FB5D7D">
        <w:t>.</w:t>
      </w:r>
    </w:p>
    <w:p w:rsidR="00314FF3" w:rsidRDefault="00314FF3" w:rsidP="00314FF3">
      <w:pPr>
        <w:pStyle w:val="Rysunek"/>
      </w:pPr>
      <w:r>
        <w:rPr>
          <w:noProof/>
          <w:lang w:eastAsia="pl-PL"/>
        </w:rPr>
        <w:drawing>
          <wp:inline distT="0" distB="0" distL="0" distR="0">
            <wp:extent cx="5760085" cy="286004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860040"/>
                    </a:xfrm>
                    <a:prstGeom prst="rect">
                      <a:avLst/>
                    </a:prstGeom>
                  </pic:spPr>
                </pic:pic>
              </a:graphicData>
            </a:graphic>
          </wp:inline>
        </w:drawing>
      </w:r>
    </w:p>
    <w:p w:rsidR="004D7789" w:rsidRPr="004D7789" w:rsidRDefault="004D7789" w:rsidP="004D7789">
      <w:pPr>
        <w:pStyle w:val="PodRysunkiem"/>
        <w:rPr>
          <w:b w:val="0"/>
          <w:sz w:val="20"/>
          <w:szCs w:val="20"/>
        </w:rPr>
      </w:pPr>
      <w:r>
        <w:rPr>
          <w:sz w:val="20"/>
          <w:szCs w:val="20"/>
        </w:rPr>
        <w:t xml:space="preserve">Rys. 4.38. </w:t>
      </w:r>
      <w:r>
        <w:rPr>
          <w:b w:val="0"/>
          <w:sz w:val="20"/>
          <w:szCs w:val="20"/>
        </w:rPr>
        <w:t>Historia zamówień</w:t>
      </w:r>
    </w:p>
    <w:p w:rsidR="00017F6F" w:rsidRPr="00017F6F" w:rsidRDefault="00017F6F" w:rsidP="00604B70">
      <w:pPr>
        <w:pStyle w:val="Tekstpodstawowy"/>
      </w:pPr>
      <w:r>
        <w:t>Obsługa zamówień może</w:t>
      </w:r>
      <w:r w:rsidR="00323D8B">
        <w:t xml:space="preserve"> też</w:t>
      </w:r>
      <w:r>
        <w:t xml:space="preserve"> zacząć się już na stronie głównej. Kliknięcie szarego przycisku w kolumnie </w:t>
      </w:r>
      <w:r w:rsidRPr="0096635F">
        <w:rPr>
          <w:i/>
        </w:rPr>
        <w:t>Idź</w:t>
      </w:r>
      <w:r>
        <w:t xml:space="preserve"> </w:t>
      </w:r>
      <w:r w:rsidR="00323D8B">
        <w:t>(</w:t>
      </w:r>
      <w:r>
        <w:t>rys.4.35</w:t>
      </w:r>
      <w:r w:rsidR="00323D8B">
        <w:t>)</w:t>
      </w:r>
      <w:r>
        <w:t xml:space="preserve"> przenosi pracownika do konkretnego zamówienia (rys. 4.3</w:t>
      </w:r>
      <w:r w:rsidR="00323D8B">
        <w:t>7</w:t>
      </w:r>
      <w:r>
        <w:t>).</w:t>
      </w:r>
      <w:r w:rsidR="00323D8B">
        <w:t xml:space="preserve"> </w:t>
      </w:r>
    </w:p>
    <w:p w:rsidR="008B00FC" w:rsidRDefault="008E4A2B" w:rsidP="008B00FC">
      <w:pPr>
        <w:pStyle w:val="Nagwek3"/>
        <w:rPr>
          <w:color w:val="000000" w:themeColor="text1"/>
        </w:rPr>
      </w:pPr>
      <w:bookmarkStart w:id="36" w:name="_Toc29303889"/>
      <w:r w:rsidRPr="00C57843">
        <w:rPr>
          <w:color w:val="000000" w:themeColor="text1"/>
        </w:rPr>
        <w:t>Reklamacje oraz zwroty</w:t>
      </w:r>
      <w:bookmarkEnd w:id="36"/>
    </w:p>
    <w:p w:rsidR="00A64B53" w:rsidRDefault="004C639F" w:rsidP="004C639F">
      <w:pPr>
        <w:pStyle w:val="Tekstpodstawowy"/>
      </w:pPr>
      <w:r>
        <w:t xml:space="preserve">Kliknięcie odnośnika </w:t>
      </w:r>
      <w:r w:rsidRPr="00DF5702">
        <w:rPr>
          <w:i/>
        </w:rPr>
        <w:t>Reklamacje</w:t>
      </w:r>
      <w:r>
        <w:t xml:space="preserve"> w pasku menu powoduje przejście do listy wszystkich niezrealizowanych reklamacji (rys. 4.3</w:t>
      </w:r>
      <w:r w:rsidR="004D7789">
        <w:t>9</w:t>
      </w:r>
      <w:r>
        <w:t>).</w:t>
      </w:r>
    </w:p>
    <w:p w:rsidR="004C639F" w:rsidRDefault="004C639F" w:rsidP="004C639F">
      <w:pPr>
        <w:pStyle w:val="Rysunek"/>
      </w:pPr>
      <w:r>
        <w:rPr>
          <w:noProof/>
          <w:lang w:eastAsia="pl-PL"/>
        </w:rPr>
        <w:lastRenderedPageBreak/>
        <w:drawing>
          <wp:inline distT="0" distB="0" distL="0" distR="0">
            <wp:extent cx="5760085" cy="227203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272030"/>
                    </a:xfrm>
                    <a:prstGeom prst="rect">
                      <a:avLst/>
                    </a:prstGeom>
                  </pic:spPr>
                </pic:pic>
              </a:graphicData>
            </a:graphic>
          </wp:inline>
        </w:drawing>
      </w:r>
    </w:p>
    <w:p w:rsidR="00170BF4" w:rsidRDefault="00170BF4" w:rsidP="00170BF4">
      <w:pPr>
        <w:pStyle w:val="PodRysunkiem"/>
        <w:rPr>
          <w:b w:val="0"/>
          <w:sz w:val="20"/>
          <w:szCs w:val="20"/>
        </w:rPr>
      </w:pPr>
      <w:r>
        <w:rPr>
          <w:sz w:val="20"/>
          <w:szCs w:val="20"/>
        </w:rPr>
        <w:t>Rys. 4.3</w:t>
      </w:r>
      <w:r w:rsidR="004D7789">
        <w:rPr>
          <w:sz w:val="20"/>
          <w:szCs w:val="20"/>
        </w:rPr>
        <w:t>9</w:t>
      </w:r>
      <w:r>
        <w:rPr>
          <w:sz w:val="20"/>
          <w:szCs w:val="20"/>
        </w:rPr>
        <w:t xml:space="preserve">. </w:t>
      </w:r>
      <w:r>
        <w:rPr>
          <w:b w:val="0"/>
          <w:sz w:val="20"/>
          <w:szCs w:val="20"/>
        </w:rPr>
        <w:t>Lista</w:t>
      </w:r>
      <w:r w:rsidR="006B166F">
        <w:rPr>
          <w:b w:val="0"/>
          <w:sz w:val="20"/>
          <w:szCs w:val="20"/>
        </w:rPr>
        <w:t xml:space="preserve"> niezrealizowanych</w:t>
      </w:r>
      <w:r>
        <w:rPr>
          <w:b w:val="0"/>
          <w:sz w:val="20"/>
          <w:szCs w:val="20"/>
        </w:rPr>
        <w:t xml:space="preserve"> reklamacji</w:t>
      </w:r>
    </w:p>
    <w:p w:rsidR="00170BF4" w:rsidRDefault="00170BF4" w:rsidP="00170BF4">
      <w:pPr>
        <w:pStyle w:val="Tekstpodstawowy"/>
      </w:pPr>
      <w:r>
        <w:t>Reklamacje są sortowane od najnowszej do najstarszej. Lista prezentuje podstawowe informacje jak status, imię i nazwisko reklamującego, nazwę reklamowanego produktu i datę zgłoszenia reklamacji.</w:t>
      </w:r>
      <w:r w:rsidR="004D7789" w:rsidRPr="004D7789">
        <w:t xml:space="preserve"> </w:t>
      </w:r>
      <w:r w:rsidR="004D7789">
        <w:t xml:space="preserve">Przycisk </w:t>
      </w:r>
      <w:r w:rsidR="004D7789">
        <w:rPr>
          <w:i/>
        </w:rPr>
        <w:t>Reklamacje</w:t>
      </w:r>
      <w:r w:rsidR="004D7789" w:rsidRPr="00314FF3">
        <w:rPr>
          <w:i/>
        </w:rPr>
        <w:t xml:space="preserve"> zakończone</w:t>
      </w:r>
      <w:r w:rsidR="004D7789">
        <w:t>, znajdujący się w prawym górnym rogu, umożliwia przeglądanie historii reklamacji (rys. 4.41).</w:t>
      </w:r>
      <w:r>
        <w:t xml:space="preserve"> Kliknięcie przycisku </w:t>
      </w:r>
      <w:r w:rsidRPr="00170BF4">
        <w:rPr>
          <w:i/>
        </w:rPr>
        <w:t>Edytuj</w:t>
      </w:r>
      <w:r>
        <w:t xml:space="preserve"> powoduje przejście do danej reklamacji (rys. 4.</w:t>
      </w:r>
      <w:r w:rsidR="004D7789">
        <w:t>40</w:t>
      </w:r>
      <w:r>
        <w:t>).</w:t>
      </w:r>
    </w:p>
    <w:p w:rsidR="00170BF4" w:rsidRDefault="00170BF4" w:rsidP="00170BF4">
      <w:pPr>
        <w:pStyle w:val="Rysunek"/>
      </w:pPr>
      <w:r>
        <w:rPr>
          <w:noProof/>
          <w:lang w:eastAsia="pl-PL"/>
        </w:rPr>
        <w:drawing>
          <wp:inline distT="0" distB="0" distL="0" distR="0">
            <wp:extent cx="5760085" cy="263842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638425"/>
                    </a:xfrm>
                    <a:prstGeom prst="rect">
                      <a:avLst/>
                    </a:prstGeom>
                  </pic:spPr>
                </pic:pic>
              </a:graphicData>
            </a:graphic>
          </wp:inline>
        </w:drawing>
      </w:r>
    </w:p>
    <w:p w:rsidR="00170BF4" w:rsidRDefault="00170BF4" w:rsidP="00170BF4">
      <w:pPr>
        <w:pStyle w:val="PodRysunkiem"/>
        <w:rPr>
          <w:b w:val="0"/>
          <w:sz w:val="20"/>
          <w:szCs w:val="20"/>
        </w:rPr>
      </w:pPr>
      <w:r>
        <w:rPr>
          <w:sz w:val="20"/>
          <w:szCs w:val="20"/>
        </w:rPr>
        <w:t>Rys. 4.</w:t>
      </w:r>
      <w:r w:rsidR="004D7789">
        <w:rPr>
          <w:sz w:val="20"/>
          <w:szCs w:val="20"/>
        </w:rPr>
        <w:t>40</w:t>
      </w:r>
      <w:r>
        <w:rPr>
          <w:sz w:val="20"/>
          <w:szCs w:val="20"/>
        </w:rPr>
        <w:t xml:space="preserve">. </w:t>
      </w:r>
      <w:r>
        <w:rPr>
          <w:b w:val="0"/>
          <w:sz w:val="20"/>
          <w:szCs w:val="20"/>
        </w:rPr>
        <w:t>Reklamacja nr 72</w:t>
      </w:r>
    </w:p>
    <w:p w:rsidR="004C3C67" w:rsidRDefault="004C3C67" w:rsidP="004C3C67">
      <w:pPr>
        <w:pStyle w:val="Tekstpodstawowy"/>
      </w:pPr>
      <w:r>
        <w:t xml:space="preserve">Podstrona daje podgląd na dane które podał klient podczas zgłaszania reklamacji, dane reklamowanego produktu oraz dane zamówienia z którego pochodzi ten produkt. Nowa reklamacja automatycznie dostaje status </w:t>
      </w:r>
      <w:r w:rsidRPr="004C3C67">
        <w:rPr>
          <w:i/>
        </w:rPr>
        <w:t>Sklep czeka na produkt</w:t>
      </w:r>
      <w:r>
        <w:t>. Gdy produkt zostanie dostarczony, pracownik</w:t>
      </w:r>
      <w:r w:rsidR="004D11C4">
        <w:t xml:space="preserve"> uzupełnia pole </w:t>
      </w:r>
      <w:r w:rsidR="004D11C4" w:rsidRPr="004D11C4">
        <w:rPr>
          <w:i/>
        </w:rPr>
        <w:t>Wyposażenie otrzymanego towaru</w:t>
      </w:r>
      <w:r>
        <w:t xml:space="preserve"> </w:t>
      </w:r>
      <w:r w:rsidR="004D11C4">
        <w:t xml:space="preserve"> oraz </w:t>
      </w:r>
      <w:r>
        <w:t xml:space="preserve">zmienia status na </w:t>
      </w:r>
      <w:r w:rsidRPr="004C3C67">
        <w:rPr>
          <w:i/>
        </w:rPr>
        <w:t>W trakcie reklamacji</w:t>
      </w:r>
      <w:r>
        <w:t>.</w:t>
      </w:r>
      <w:r w:rsidR="004A595E">
        <w:t xml:space="preserve"> Jeśli reklamowany produkt zostanie naprawiony lub klient otrzyma nowy produkt, </w:t>
      </w:r>
      <w:r w:rsidR="004D11C4">
        <w:t xml:space="preserve">pracownik uzupełnia pola </w:t>
      </w:r>
      <w:r w:rsidR="004D11C4" w:rsidRPr="004D11C4">
        <w:rPr>
          <w:i/>
        </w:rPr>
        <w:t>RMA serwisu</w:t>
      </w:r>
      <w:r w:rsidR="004D11C4">
        <w:t xml:space="preserve"> i </w:t>
      </w:r>
      <w:r w:rsidR="004D11C4" w:rsidRPr="004D11C4">
        <w:rPr>
          <w:i/>
        </w:rPr>
        <w:t>Opis naprawy</w:t>
      </w:r>
      <w:r w:rsidR="004D11C4">
        <w:t xml:space="preserve"> oraz zmienia </w:t>
      </w:r>
      <w:r w:rsidR="004A595E">
        <w:t xml:space="preserve">status reklamacji na </w:t>
      </w:r>
      <w:r w:rsidR="004A595E" w:rsidRPr="004A595E">
        <w:rPr>
          <w:i/>
        </w:rPr>
        <w:t>Reklamacja zrealizowana, produkt po serwisie</w:t>
      </w:r>
      <w:r w:rsidR="004A595E">
        <w:t xml:space="preserve">. W przypadku zwrotu pieniędzy </w:t>
      </w:r>
      <w:r w:rsidR="004A595E">
        <w:lastRenderedPageBreak/>
        <w:t xml:space="preserve">obowiązuje status </w:t>
      </w:r>
      <w:r w:rsidR="004A595E" w:rsidRPr="004A595E">
        <w:rPr>
          <w:i/>
        </w:rPr>
        <w:t>Reklamacja zrealizowana, pieniądze zwrócone</w:t>
      </w:r>
      <w:r w:rsidR="004A595E">
        <w:t xml:space="preserve">. W przypadku gdy produkt był używany niezgodnie z jego przeznaczeniem, sklep może anulować reklamację (status reklamacji zmieni się na </w:t>
      </w:r>
      <w:r w:rsidR="004A595E" w:rsidRPr="004A595E">
        <w:rPr>
          <w:i/>
        </w:rPr>
        <w:t>Reklamacja anulowana</w:t>
      </w:r>
      <w:r w:rsidR="004D11C4">
        <w:t>).</w:t>
      </w:r>
      <w:r w:rsidR="004A595E">
        <w:t xml:space="preserve"> Reklamacje ze statusem </w:t>
      </w:r>
      <w:r w:rsidR="004A595E" w:rsidRPr="004A595E">
        <w:rPr>
          <w:i/>
        </w:rPr>
        <w:t>Reklamacja zrealizowana, produkt po serwisie</w:t>
      </w:r>
      <w:r w:rsidR="00324986" w:rsidRPr="00324986">
        <w:t xml:space="preserve">, </w:t>
      </w:r>
      <w:r w:rsidR="00324986" w:rsidRPr="004A595E">
        <w:rPr>
          <w:i/>
        </w:rPr>
        <w:t>Reklamacja zrealizowana, pieniądze zwrócone</w:t>
      </w:r>
      <w:r w:rsidR="00324986">
        <w:rPr>
          <w:i/>
        </w:rPr>
        <w:t xml:space="preserve"> </w:t>
      </w:r>
      <w:r w:rsidR="00324986" w:rsidRPr="00324986">
        <w:t>lub</w:t>
      </w:r>
      <w:r w:rsidR="00324986">
        <w:rPr>
          <w:i/>
        </w:rPr>
        <w:t xml:space="preserve"> </w:t>
      </w:r>
      <w:r w:rsidR="00324986" w:rsidRPr="004A595E">
        <w:rPr>
          <w:i/>
        </w:rPr>
        <w:t>Reklamacja anulowana</w:t>
      </w:r>
      <w:r w:rsidR="00324986">
        <w:t xml:space="preserve"> trafiają do historii reklamacji i nie mogą być edytowane.</w:t>
      </w:r>
    </w:p>
    <w:p w:rsidR="004D7789" w:rsidRDefault="004D7789" w:rsidP="004D7789">
      <w:pPr>
        <w:pStyle w:val="Rysunek"/>
      </w:pPr>
      <w:r>
        <w:rPr>
          <w:noProof/>
          <w:lang w:eastAsia="pl-PL"/>
        </w:rPr>
        <w:drawing>
          <wp:inline distT="0" distB="0" distL="0" distR="0">
            <wp:extent cx="5760085" cy="285432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854325"/>
                    </a:xfrm>
                    <a:prstGeom prst="rect">
                      <a:avLst/>
                    </a:prstGeom>
                  </pic:spPr>
                </pic:pic>
              </a:graphicData>
            </a:graphic>
          </wp:inline>
        </w:drawing>
      </w:r>
    </w:p>
    <w:p w:rsidR="004D7789" w:rsidRPr="004D7789" w:rsidRDefault="004D7789" w:rsidP="004D7789">
      <w:pPr>
        <w:pStyle w:val="PodRysunkiem"/>
        <w:rPr>
          <w:b w:val="0"/>
          <w:sz w:val="20"/>
          <w:szCs w:val="20"/>
        </w:rPr>
      </w:pPr>
      <w:r>
        <w:rPr>
          <w:sz w:val="20"/>
          <w:szCs w:val="20"/>
        </w:rPr>
        <w:t>Rys. 4.41.</w:t>
      </w:r>
      <w:r>
        <w:rPr>
          <w:b w:val="0"/>
          <w:sz w:val="20"/>
          <w:szCs w:val="20"/>
        </w:rPr>
        <w:t xml:space="preserve"> Historia reklamacji</w:t>
      </w:r>
    </w:p>
    <w:p w:rsidR="00DF5702" w:rsidRDefault="00DF5702" w:rsidP="004C3C67">
      <w:pPr>
        <w:pStyle w:val="Tekstpodstawowy"/>
      </w:pPr>
      <w:r>
        <w:t>Obsługa zwrotów wygląda podobnie do obsługi reklamacji. Przycisk Zwroty na pasku menu daje dostęp do listy</w:t>
      </w:r>
      <w:r w:rsidR="006B166F">
        <w:t xml:space="preserve"> niezrealizowanych</w:t>
      </w:r>
      <w:r>
        <w:t xml:space="preserve"> zwrotów</w:t>
      </w:r>
      <w:r w:rsidR="006B166F">
        <w:t xml:space="preserve"> (rys. 4.</w:t>
      </w:r>
      <w:r w:rsidR="004D7789">
        <w:t>42</w:t>
      </w:r>
      <w:r w:rsidR="006B166F">
        <w:t>)</w:t>
      </w:r>
      <w:r>
        <w:t xml:space="preserve"> </w:t>
      </w:r>
      <w:r w:rsidR="006B166F">
        <w:t>wraz z ich</w:t>
      </w:r>
      <w:r>
        <w:t xml:space="preserve"> podstawowymi danymi (status zwrotu, imię i nazwisko </w:t>
      </w:r>
      <w:r w:rsidR="006B166F">
        <w:t>zwracającego</w:t>
      </w:r>
      <w:r>
        <w:t>, zwracane produkty i ich ilości oraz data zgłoszenia zwrotu). Zwroty są sortowane</w:t>
      </w:r>
      <w:r w:rsidR="006B166F">
        <w:t xml:space="preserve"> od najnowszego do najstarszego. </w:t>
      </w:r>
    </w:p>
    <w:p w:rsidR="006B166F" w:rsidRDefault="006B166F" w:rsidP="006B166F">
      <w:pPr>
        <w:pStyle w:val="Rysunek"/>
      </w:pPr>
      <w:r>
        <w:rPr>
          <w:noProof/>
          <w:lang w:eastAsia="pl-PL"/>
        </w:rPr>
        <w:drawing>
          <wp:inline distT="0" distB="0" distL="0" distR="0">
            <wp:extent cx="5760085" cy="272669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26690"/>
                    </a:xfrm>
                    <a:prstGeom prst="rect">
                      <a:avLst/>
                    </a:prstGeom>
                  </pic:spPr>
                </pic:pic>
              </a:graphicData>
            </a:graphic>
          </wp:inline>
        </w:drawing>
      </w:r>
    </w:p>
    <w:p w:rsidR="006B166F" w:rsidRDefault="006B166F" w:rsidP="006B166F">
      <w:pPr>
        <w:pStyle w:val="PodRysunkiem"/>
        <w:rPr>
          <w:b w:val="0"/>
          <w:sz w:val="20"/>
          <w:szCs w:val="20"/>
        </w:rPr>
      </w:pPr>
      <w:r>
        <w:rPr>
          <w:sz w:val="20"/>
          <w:szCs w:val="20"/>
        </w:rPr>
        <w:t>Rys. 4.4</w:t>
      </w:r>
      <w:r w:rsidR="004D7789">
        <w:rPr>
          <w:sz w:val="20"/>
          <w:szCs w:val="20"/>
        </w:rPr>
        <w:t>2</w:t>
      </w:r>
      <w:r>
        <w:rPr>
          <w:sz w:val="20"/>
          <w:szCs w:val="20"/>
        </w:rPr>
        <w:t xml:space="preserve">. </w:t>
      </w:r>
      <w:r>
        <w:rPr>
          <w:b w:val="0"/>
          <w:sz w:val="20"/>
          <w:szCs w:val="20"/>
        </w:rPr>
        <w:t>Lista niezrealizowanych zwrotów</w:t>
      </w:r>
    </w:p>
    <w:p w:rsidR="006B166F" w:rsidRDefault="00D875D4" w:rsidP="006B166F">
      <w:pPr>
        <w:pStyle w:val="Tekstpodstawowy"/>
        <w:ind w:firstLine="0"/>
      </w:pPr>
      <w:r>
        <w:lastRenderedPageBreak/>
        <w:t xml:space="preserve">Przycisk </w:t>
      </w:r>
      <w:r>
        <w:rPr>
          <w:i/>
        </w:rPr>
        <w:t>Zwroty</w:t>
      </w:r>
      <w:r w:rsidRPr="00314FF3">
        <w:rPr>
          <w:i/>
        </w:rPr>
        <w:t xml:space="preserve"> zakończone</w:t>
      </w:r>
      <w:r>
        <w:t xml:space="preserve">, znajdujący się w prawym górnym rogu, umożliwia przeglądanie historii zwrotów (rys. 4.44). </w:t>
      </w:r>
      <w:r w:rsidR="006B166F">
        <w:t xml:space="preserve">Kliknięcie przycisku </w:t>
      </w:r>
      <w:r w:rsidR="006B166F" w:rsidRPr="006B166F">
        <w:rPr>
          <w:i/>
        </w:rPr>
        <w:t>Edytuj</w:t>
      </w:r>
      <w:r w:rsidR="006B166F">
        <w:t xml:space="preserve"> powoduje przejście do danego zwrotu (rys. 4.4</w:t>
      </w:r>
      <w:r w:rsidR="004D7789">
        <w:t>3</w:t>
      </w:r>
      <w:r w:rsidR="006B166F">
        <w:t>).</w:t>
      </w:r>
    </w:p>
    <w:p w:rsidR="006B166F" w:rsidRDefault="006B166F" w:rsidP="006B166F">
      <w:pPr>
        <w:pStyle w:val="Rysunek"/>
      </w:pPr>
      <w:r>
        <w:rPr>
          <w:noProof/>
          <w:lang w:eastAsia="pl-PL"/>
        </w:rPr>
        <w:drawing>
          <wp:inline distT="0" distB="0" distL="0" distR="0">
            <wp:extent cx="5760085" cy="340614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406140"/>
                    </a:xfrm>
                    <a:prstGeom prst="rect">
                      <a:avLst/>
                    </a:prstGeom>
                  </pic:spPr>
                </pic:pic>
              </a:graphicData>
            </a:graphic>
          </wp:inline>
        </w:drawing>
      </w:r>
    </w:p>
    <w:p w:rsidR="004D11C4" w:rsidRDefault="004D11C4" w:rsidP="004D11C4">
      <w:pPr>
        <w:pStyle w:val="PodRysunkiem"/>
        <w:rPr>
          <w:b w:val="0"/>
          <w:sz w:val="20"/>
          <w:szCs w:val="20"/>
        </w:rPr>
      </w:pPr>
      <w:r>
        <w:rPr>
          <w:sz w:val="20"/>
          <w:szCs w:val="20"/>
        </w:rPr>
        <w:t>Rys. 4.4</w:t>
      </w:r>
      <w:r w:rsidR="004D7789">
        <w:rPr>
          <w:sz w:val="20"/>
          <w:szCs w:val="20"/>
        </w:rPr>
        <w:t>3</w:t>
      </w:r>
      <w:r>
        <w:rPr>
          <w:sz w:val="20"/>
          <w:szCs w:val="20"/>
        </w:rPr>
        <w:t xml:space="preserve">. </w:t>
      </w:r>
      <w:r>
        <w:rPr>
          <w:b w:val="0"/>
          <w:sz w:val="20"/>
          <w:szCs w:val="20"/>
        </w:rPr>
        <w:t>Zwrot nr 74</w:t>
      </w:r>
    </w:p>
    <w:p w:rsidR="004D11C4" w:rsidRDefault="004D11C4" w:rsidP="004D11C4">
      <w:pPr>
        <w:pStyle w:val="Tekstpodstawowy"/>
      </w:pPr>
      <w:r>
        <w:t xml:space="preserve">Podstrona daje podgląd na dane które przesłał zwracający w formularzu zwrotów, listę zwracanych produktów i dane wczytane z zamówienia z którego pochodzą zwracane produkty. Nowy zwrot automatycznie dostaje status </w:t>
      </w:r>
      <w:r w:rsidRPr="004D11C4">
        <w:rPr>
          <w:i/>
        </w:rPr>
        <w:t>Sklep czeka na produkt</w:t>
      </w:r>
      <w:r>
        <w:t xml:space="preserve">. </w:t>
      </w:r>
      <w:r w:rsidR="009E3940">
        <w:t xml:space="preserve">Gdy produkt zostanie dostarczony, pracownik uzupełnia pole </w:t>
      </w:r>
      <w:r w:rsidR="009E3940" w:rsidRPr="009E3940">
        <w:rPr>
          <w:i/>
        </w:rPr>
        <w:t>Wyposażenie otrzymanego towaru</w:t>
      </w:r>
      <w:r w:rsidR="009E3940">
        <w:t xml:space="preserve"> i zmienia status na </w:t>
      </w:r>
      <w:r w:rsidR="009E3940" w:rsidRPr="009E3940">
        <w:rPr>
          <w:i/>
        </w:rPr>
        <w:t>W trakcie realizacji</w:t>
      </w:r>
      <w:r w:rsidR="009E3940">
        <w:t xml:space="preserve">. </w:t>
      </w:r>
      <w:r w:rsidR="00CB7D58">
        <w:t xml:space="preserve">Następnie produkty są sprawdzane czy klient ich nie uszkodził. Jeśli wszystkie są sprawne, zwrot jest akceptowany i pracownik ustawia status na </w:t>
      </w:r>
      <w:r w:rsidR="00CB7D58" w:rsidRPr="003343D9">
        <w:rPr>
          <w:i/>
        </w:rPr>
        <w:t>Zwrot dokonany</w:t>
      </w:r>
      <w:r w:rsidR="00CB7D58">
        <w:t>. W przeciwnym wypadku, zwrot ni</w:t>
      </w:r>
      <w:r w:rsidR="003343D9">
        <w:t xml:space="preserve">e może być zaakceptowany (status </w:t>
      </w:r>
      <w:r w:rsidR="003343D9" w:rsidRPr="003343D9">
        <w:rPr>
          <w:i/>
        </w:rPr>
        <w:t>Zwrot anulowany</w:t>
      </w:r>
      <w:r w:rsidR="003343D9">
        <w:t xml:space="preserve">). Zwroty ze statusem </w:t>
      </w:r>
      <w:r w:rsidR="003343D9" w:rsidRPr="003343D9">
        <w:rPr>
          <w:i/>
        </w:rPr>
        <w:t>Zwrot dokonany</w:t>
      </w:r>
      <w:r w:rsidR="003343D9">
        <w:t xml:space="preserve"> lub </w:t>
      </w:r>
      <w:r w:rsidR="003343D9" w:rsidRPr="003343D9">
        <w:rPr>
          <w:i/>
        </w:rPr>
        <w:t>Zwrot anulowany</w:t>
      </w:r>
      <w:r w:rsidR="003343D9">
        <w:t xml:space="preserve"> trafiają do historii zwrotów i nie mogą być edytowane</w:t>
      </w:r>
      <w:r w:rsidR="00FB4B61">
        <w:t>.</w:t>
      </w:r>
    </w:p>
    <w:p w:rsidR="00D875D4" w:rsidRDefault="00D875D4" w:rsidP="00D875D4">
      <w:pPr>
        <w:pStyle w:val="Rysunek"/>
      </w:pPr>
      <w:r>
        <w:rPr>
          <w:noProof/>
          <w:lang w:eastAsia="pl-PL"/>
        </w:rPr>
        <w:lastRenderedPageBreak/>
        <w:drawing>
          <wp:inline distT="0" distB="0" distL="0" distR="0">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D875D4" w:rsidRPr="00D875D4" w:rsidRDefault="00D875D4" w:rsidP="00D875D4">
      <w:pPr>
        <w:pStyle w:val="PodRysunkiem"/>
        <w:rPr>
          <w:b w:val="0"/>
          <w:sz w:val="20"/>
          <w:szCs w:val="20"/>
        </w:rPr>
      </w:pPr>
      <w:r>
        <w:rPr>
          <w:sz w:val="20"/>
          <w:szCs w:val="20"/>
        </w:rPr>
        <w:t>Rys. 4.44.</w:t>
      </w:r>
      <w:r>
        <w:rPr>
          <w:b w:val="0"/>
          <w:sz w:val="20"/>
          <w:szCs w:val="20"/>
        </w:rPr>
        <w:t xml:space="preserve"> Historia zwrotów</w:t>
      </w:r>
    </w:p>
    <w:p w:rsidR="008E4A2B" w:rsidRDefault="008E4A2B" w:rsidP="008E4A2B">
      <w:pPr>
        <w:pStyle w:val="Nagwek3"/>
        <w:rPr>
          <w:color w:val="000000" w:themeColor="text1"/>
        </w:rPr>
      </w:pPr>
      <w:bookmarkStart w:id="37" w:name="_Toc29303890"/>
      <w:r w:rsidRPr="00C57843">
        <w:rPr>
          <w:color w:val="000000" w:themeColor="text1"/>
        </w:rPr>
        <w:t>Dodawanie oraz edytowanie produktów</w:t>
      </w:r>
      <w:bookmarkEnd w:id="37"/>
    </w:p>
    <w:p w:rsidR="00453010" w:rsidRDefault="00E25A27" w:rsidP="00E25A27">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w:t>
      </w:r>
      <w:r w:rsidR="00453010">
        <w:t xml:space="preserve">nazwę, cenę, ilość wyświetleń w sklepie, ilość </w:t>
      </w:r>
      <w:r w:rsidR="009C3AB6">
        <w:t>sprzedanych</w:t>
      </w:r>
      <w:r w:rsidR="00453010">
        <w:t xml:space="preserve"> i ilość w magazynie. Produkty z niskim stanem magazynowym wyświetlają się jako pierwsze i ich tło jest czerwone. W górnej części pracownik może wybrać kategorie produktów którą chce wyświetlić</w:t>
      </w:r>
      <w:r w:rsidR="00651A83">
        <w:t xml:space="preserve"> (rys. 4.45)</w:t>
      </w:r>
      <w:r w:rsidR="00453010">
        <w:t>.</w:t>
      </w:r>
    </w:p>
    <w:p w:rsidR="00453010" w:rsidRDefault="00453010" w:rsidP="00453010">
      <w:pPr>
        <w:pStyle w:val="Rysunek"/>
      </w:pPr>
      <w:r>
        <w:rPr>
          <w:noProof/>
          <w:lang w:eastAsia="pl-PL"/>
        </w:rPr>
        <w:drawing>
          <wp:inline distT="0" distB="0" distL="0" distR="0">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53010" w:rsidRPr="00453010" w:rsidRDefault="00453010" w:rsidP="00453010">
      <w:pPr>
        <w:pStyle w:val="PodRysunkiem"/>
        <w:rPr>
          <w:b w:val="0"/>
          <w:sz w:val="20"/>
          <w:szCs w:val="20"/>
        </w:rPr>
      </w:pPr>
      <w:r>
        <w:rPr>
          <w:sz w:val="20"/>
          <w:szCs w:val="20"/>
        </w:rPr>
        <w:t>Rys. 4.45.</w:t>
      </w:r>
      <w:r>
        <w:rPr>
          <w:b w:val="0"/>
          <w:sz w:val="20"/>
          <w:szCs w:val="20"/>
        </w:rPr>
        <w:t xml:space="preserve"> Lista produktów z kategorii komputery</w:t>
      </w:r>
    </w:p>
    <w:p w:rsidR="00E25A27" w:rsidRDefault="00453010" w:rsidP="00453010">
      <w:pPr>
        <w:pStyle w:val="Tekstpodstawowy"/>
        <w:ind w:firstLine="0"/>
      </w:pPr>
      <w:r>
        <w:t xml:space="preserve">Po prawej stronie znajduje się zielony przycisk </w:t>
      </w:r>
      <w:r w:rsidRPr="00453010">
        <w:rPr>
          <w:i/>
        </w:rPr>
        <w:t>Nowy produkt</w:t>
      </w:r>
      <w:r>
        <w:t>, który przenosi pracownika do formularza dodawania nowego produktu</w:t>
      </w:r>
      <w:r w:rsidR="00651A83">
        <w:t xml:space="preserve"> (rys. 4.46)</w:t>
      </w:r>
      <w:r>
        <w:t>.</w:t>
      </w:r>
    </w:p>
    <w:p w:rsidR="00651A83" w:rsidRDefault="00651A83" w:rsidP="00651A83">
      <w:pPr>
        <w:pStyle w:val="Rysunek"/>
      </w:pPr>
      <w:r>
        <w:rPr>
          <w:noProof/>
          <w:lang w:eastAsia="pl-PL"/>
        </w:rPr>
        <w:lastRenderedPageBreak/>
        <w:drawing>
          <wp:inline distT="0" distB="0" distL="0" distR="0">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61">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651A83" w:rsidRDefault="00651A83" w:rsidP="00651A83">
      <w:pPr>
        <w:pStyle w:val="PodRysunkiem"/>
        <w:rPr>
          <w:b w:val="0"/>
          <w:sz w:val="20"/>
          <w:szCs w:val="20"/>
        </w:rPr>
      </w:pPr>
      <w:r>
        <w:rPr>
          <w:sz w:val="20"/>
          <w:szCs w:val="20"/>
        </w:rPr>
        <w:t>Rys. 4.46.</w:t>
      </w:r>
      <w:r>
        <w:rPr>
          <w:b w:val="0"/>
          <w:sz w:val="20"/>
          <w:szCs w:val="20"/>
        </w:rPr>
        <w:t xml:space="preserve"> Pusty formularz nowego produktu</w:t>
      </w:r>
    </w:p>
    <w:p w:rsidR="00651A83" w:rsidRDefault="00651A83" w:rsidP="001D52B8">
      <w:pPr>
        <w:pStyle w:val="Tekstpodstawowy"/>
      </w:pPr>
      <w:r w:rsidRPr="001D52B8">
        <w:t>Aby</w:t>
      </w:r>
      <w:r>
        <w:t xml:space="preserve"> dodać nowy produkt, pracownik powinien najpierw wybrać kategorie. Spowoduje to przeładowanie strony i po prawej stronie wyśw</w:t>
      </w:r>
      <w:r w:rsidR="001D52B8">
        <w:t xml:space="preserve">ietli dodatkowe pola formularza </w:t>
      </w:r>
      <w:r>
        <w:t>z</w:t>
      </w:r>
      <w:r w:rsidR="001D52B8">
        <w:t>e szczegółowymi</w:t>
      </w:r>
      <w:r>
        <w:t xml:space="preserve"> cech</w:t>
      </w:r>
      <w:r w:rsidR="001D52B8">
        <w:t>ami</w:t>
      </w:r>
      <w:r>
        <w:t xml:space="preserve"> produktu (rys. 4.47).</w:t>
      </w:r>
    </w:p>
    <w:p w:rsidR="00651A83" w:rsidRDefault="001D52B8" w:rsidP="00651A83">
      <w:pPr>
        <w:pStyle w:val="Rysunek"/>
      </w:pPr>
      <w:r>
        <w:rPr>
          <w:noProof/>
          <w:lang w:eastAsia="pl-PL"/>
        </w:rPr>
        <w:lastRenderedPageBreak/>
        <w:drawing>
          <wp:inline distT="0" distB="0" distL="0" distR="0">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1D52B8" w:rsidRDefault="001D52B8" w:rsidP="001D52B8">
      <w:pPr>
        <w:pStyle w:val="PodRysunkiem"/>
        <w:rPr>
          <w:b w:val="0"/>
          <w:sz w:val="20"/>
          <w:szCs w:val="20"/>
        </w:rPr>
      </w:pPr>
      <w:r>
        <w:rPr>
          <w:sz w:val="20"/>
          <w:szCs w:val="20"/>
        </w:rPr>
        <w:t>Rys. 4.47.</w:t>
      </w:r>
      <w:r>
        <w:rPr>
          <w:b w:val="0"/>
          <w:sz w:val="20"/>
          <w:szCs w:val="20"/>
        </w:rPr>
        <w:t xml:space="preserve"> Cechy produktu z kategorii laptopy</w:t>
      </w:r>
    </w:p>
    <w:p w:rsidR="001D52B8" w:rsidRDefault="001D52B8" w:rsidP="001D52B8">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w:t>
      </w:r>
      <w:r w:rsidR="00133373">
        <w:t>klienta</w:t>
      </w:r>
      <w:bookmarkStart w:id="38" w:name="_GoBack"/>
      <w:bookmarkEnd w:id="38"/>
      <w:r>
        <w:t>. Do bazy danych trafia</w:t>
      </w:r>
      <w:r w:rsidR="000A76FB">
        <w:t xml:space="preserve"> tylko</w:t>
      </w:r>
      <w:r>
        <w:t xml:space="preserve"> ich ścieżka dostępu.</w:t>
      </w:r>
    </w:p>
    <w:p w:rsidR="000A76FB" w:rsidRDefault="000A76FB" w:rsidP="000A76FB">
      <w:pPr>
        <w:pStyle w:val="Tekstpodstawowy"/>
      </w:pPr>
      <w:r>
        <w:t xml:space="preserve">Edycja istniejącego już produktu wygląda podobnie. Pracownik z listy produktów (rys. 4.45) wybiera interesujący go produkt i naciska przycisk </w:t>
      </w:r>
      <w:r w:rsidRPr="009C3AB6">
        <w:rPr>
          <w:i/>
        </w:rPr>
        <w:t>Edytuj</w:t>
      </w:r>
      <w:r w:rsidR="009C3AB6">
        <w:t>. Załaduje się formularz z danymi produktu który wybrał pracownik (rys. 4.48).</w:t>
      </w:r>
    </w:p>
    <w:p w:rsidR="009C3AB6" w:rsidRDefault="009C3AB6" w:rsidP="009C3AB6">
      <w:pPr>
        <w:pStyle w:val="Rysunek"/>
      </w:pPr>
      <w:r>
        <w:rPr>
          <w:noProof/>
          <w:lang w:eastAsia="pl-PL"/>
        </w:rPr>
        <w:lastRenderedPageBreak/>
        <w:drawing>
          <wp:inline distT="0" distB="0" distL="0" distR="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9C3AB6" w:rsidRDefault="009C3AB6" w:rsidP="009C3AB6">
      <w:pPr>
        <w:pStyle w:val="PodRysunkiem"/>
        <w:rPr>
          <w:b w:val="0"/>
          <w:sz w:val="20"/>
          <w:szCs w:val="20"/>
        </w:rPr>
      </w:pPr>
      <w:r>
        <w:rPr>
          <w:sz w:val="20"/>
          <w:szCs w:val="20"/>
        </w:rPr>
        <w:t>Rys. 4.48.</w:t>
      </w:r>
      <w:r>
        <w:rPr>
          <w:b w:val="0"/>
          <w:sz w:val="20"/>
          <w:szCs w:val="20"/>
        </w:rPr>
        <w:t xml:space="preserve"> </w:t>
      </w:r>
      <w:r w:rsidR="00687656">
        <w:rPr>
          <w:b w:val="0"/>
          <w:sz w:val="20"/>
          <w:szCs w:val="20"/>
        </w:rPr>
        <w:t xml:space="preserve">Edycja produktu na podstawie komputera </w:t>
      </w:r>
      <w:r w:rsidR="00687656" w:rsidRPr="00687656">
        <w:rPr>
          <w:b w:val="0"/>
          <w:sz w:val="20"/>
          <w:szCs w:val="20"/>
        </w:rPr>
        <w:t>Dell Vostro 3470 i5-8400/8GB</w:t>
      </w:r>
    </w:p>
    <w:p w:rsidR="00687656" w:rsidRPr="00687656" w:rsidRDefault="00687656" w:rsidP="00687656">
      <w:pPr>
        <w:pStyle w:val="Tekstpodstawowy"/>
        <w:ind w:firstLine="0"/>
      </w:pPr>
      <w:r>
        <w:t xml:space="preserve">Pracownik może edytować wszystkie dane z wyjątkiem kategorii produktu. Jeśli pracownik nie prześle w formularzu nowych zdjęć, poprzednie będą nadal w użyciu. Kliknięcie przycisku </w:t>
      </w:r>
      <w:r w:rsidRPr="00687656">
        <w:rPr>
          <w:i/>
        </w:rPr>
        <w:t>Aktualizuj</w:t>
      </w:r>
      <w:r>
        <w:t xml:space="preserve"> prześle zmienione dane do bazy danych.</w:t>
      </w:r>
    </w:p>
    <w:p w:rsidR="008E4A2B" w:rsidRDefault="008E4A2B" w:rsidP="008E4A2B">
      <w:pPr>
        <w:pStyle w:val="Nagwek3"/>
        <w:rPr>
          <w:color w:val="000000" w:themeColor="text1"/>
        </w:rPr>
      </w:pPr>
      <w:bookmarkStart w:id="39" w:name="_Toc29303891"/>
      <w:r w:rsidRPr="00C57843">
        <w:rPr>
          <w:color w:val="000000" w:themeColor="text1"/>
        </w:rPr>
        <w:t>Inne funkcje panelu administratora</w:t>
      </w:r>
      <w:bookmarkEnd w:id="39"/>
    </w:p>
    <w:p w:rsidR="004B0EE7" w:rsidRPr="004B0EE7" w:rsidRDefault="004B0EE7" w:rsidP="004B0EE7"/>
    <w:p w:rsidR="00314FF3" w:rsidRPr="00314FF3" w:rsidRDefault="00314FF3" w:rsidP="00314FF3"/>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40" w:name="_Toc29303892"/>
      <w:r w:rsidRPr="00C57843">
        <w:rPr>
          <w:color w:val="000000" w:themeColor="text1"/>
        </w:rPr>
        <w:lastRenderedPageBreak/>
        <w:t>Podsumowanie</w:t>
      </w:r>
      <w:bookmarkEnd w:id="40"/>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41" w:name="_Toc29303893"/>
      <w:r w:rsidRPr="00C57843">
        <w:rPr>
          <w:color w:val="000000" w:themeColor="text1"/>
        </w:rPr>
        <w:lastRenderedPageBreak/>
        <w:t>Bibliografia</w:t>
      </w:r>
      <w:bookmarkEnd w:id="41"/>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64"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E25A27" w:rsidP="0085095D">
      <w:pPr>
        <w:pStyle w:val="Bibliografia"/>
        <w:rPr>
          <w:lang w:val="en-US"/>
        </w:rPr>
      </w:pPr>
      <w:hyperlink r:id="rId65"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66"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Wilton: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67"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[8] Jon Duckett</w:t>
      </w:r>
      <w:r w:rsidRPr="00EC0B49">
        <w:rPr>
          <w:rStyle w:val="Hipercze"/>
          <w:i/>
          <w:color w:val="000000" w:themeColor="text1"/>
          <w:u w:val="none"/>
          <w:lang w:val="en-US"/>
        </w:rPr>
        <w:t xml:space="preserve"> HTML i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68"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69"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70"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Haverbeke Marijn </w:t>
      </w:r>
      <w:r w:rsidRPr="00EC0B49">
        <w:rPr>
          <w:i/>
          <w:lang w:val="en-US"/>
        </w:rPr>
        <w:t xml:space="preserve">Zrozumieć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i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71"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72"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73"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pPr>
      <w:r>
        <w:t xml:space="preserve">[18] Historia SQL </w:t>
      </w:r>
      <w:hyperlink r:id="rId74" w:history="1">
        <w:r>
          <w:rPr>
            <w:rStyle w:val="Hipercze"/>
          </w:rPr>
          <w:t>https://en.wikipedia.org/wiki/SQL</w:t>
        </w:r>
      </w:hyperlink>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42" w:name="_Toc29303894"/>
      <w:r w:rsidRPr="00C57843">
        <w:rPr>
          <w:color w:val="000000" w:themeColor="text1"/>
        </w:rPr>
        <w:lastRenderedPageBreak/>
        <w:t>Spis tabel</w:t>
      </w:r>
      <w:bookmarkEnd w:id="42"/>
    </w:p>
    <w:p w:rsidR="00C51964" w:rsidRPr="00C57843" w:rsidRDefault="00C51964" w:rsidP="00C51964">
      <w:pPr>
        <w:pStyle w:val="Nagwek1"/>
        <w:numPr>
          <w:ilvl w:val="0"/>
          <w:numId w:val="0"/>
        </w:numPr>
        <w:rPr>
          <w:color w:val="000000" w:themeColor="text1"/>
        </w:rPr>
      </w:pPr>
      <w:bookmarkStart w:id="43" w:name="_Toc29303895"/>
      <w:r w:rsidRPr="00C57843">
        <w:rPr>
          <w:color w:val="000000" w:themeColor="text1"/>
        </w:rPr>
        <w:lastRenderedPageBreak/>
        <w:t>Spis Rysunków</w:t>
      </w:r>
      <w:bookmarkEnd w:id="43"/>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41E0" w:rsidRDefault="001F41E0" w:rsidP="004F0278">
      <w:r>
        <w:separator/>
      </w:r>
    </w:p>
  </w:endnote>
  <w:endnote w:type="continuationSeparator" w:id="0">
    <w:p w:rsidR="001F41E0" w:rsidRDefault="001F41E0"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A27" w:rsidRDefault="00E25A27">
    <w:pPr>
      <w:pStyle w:val="Stopka"/>
    </w:pPr>
    <w:r>
      <w:fldChar w:fldCharType="begin"/>
    </w:r>
    <w:r>
      <w:instrText xml:space="preserve"> PAGE   \* MERGEFORMAT </w:instrText>
    </w:r>
    <w:r>
      <w:fldChar w:fldCharType="separate"/>
    </w:r>
    <w:r w:rsidR="00133373">
      <w:rPr>
        <w:noProof/>
      </w:rPr>
      <w:t>42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A27" w:rsidRDefault="00E25A27" w:rsidP="004F0278">
    <w:pPr>
      <w:pStyle w:val="Stopka"/>
      <w:jc w:val="right"/>
    </w:pPr>
    <w:r>
      <w:fldChar w:fldCharType="begin"/>
    </w:r>
    <w:r>
      <w:instrText xml:space="preserve"> PAGE   \* MERGEFORMAT </w:instrText>
    </w:r>
    <w:r>
      <w:fldChar w:fldCharType="separate"/>
    </w:r>
    <w:r w:rsidR="004B0EE7">
      <w:rPr>
        <w:noProof/>
      </w:rPr>
      <w:t>43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41E0" w:rsidRDefault="001F41E0" w:rsidP="004F0278">
      <w:r>
        <w:separator/>
      </w:r>
    </w:p>
  </w:footnote>
  <w:footnote w:type="continuationSeparator" w:id="0">
    <w:p w:rsidR="001F41E0" w:rsidRDefault="001F41E0"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60F2AA7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6A7F"/>
    <w:rsid w:val="00017D62"/>
    <w:rsid w:val="00017F6F"/>
    <w:rsid w:val="00025EC5"/>
    <w:rsid w:val="00026CB4"/>
    <w:rsid w:val="0003420C"/>
    <w:rsid w:val="00034DA6"/>
    <w:rsid w:val="00035A3F"/>
    <w:rsid w:val="00035FB3"/>
    <w:rsid w:val="00043466"/>
    <w:rsid w:val="000445F5"/>
    <w:rsid w:val="00046226"/>
    <w:rsid w:val="00050A1E"/>
    <w:rsid w:val="00051904"/>
    <w:rsid w:val="0005368E"/>
    <w:rsid w:val="00053CCA"/>
    <w:rsid w:val="00057038"/>
    <w:rsid w:val="00060856"/>
    <w:rsid w:val="00062849"/>
    <w:rsid w:val="0007150E"/>
    <w:rsid w:val="00071649"/>
    <w:rsid w:val="00072216"/>
    <w:rsid w:val="00073D22"/>
    <w:rsid w:val="00081A5D"/>
    <w:rsid w:val="00083BF8"/>
    <w:rsid w:val="00086CB4"/>
    <w:rsid w:val="0008781A"/>
    <w:rsid w:val="000913D9"/>
    <w:rsid w:val="00091E1F"/>
    <w:rsid w:val="00095504"/>
    <w:rsid w:val="000958C5"/>
    <w:rsid w:val="000A2165"/>
    <w:rsid w:val="000A3A81"/>
    <w:rsid w:val="000A76FB"/>
    <w:rsid w:val="000B2CDB"/>
    <w:rsid w:val="000B3A6C"/>
    <w:rsid w:val="000B7527"/>
    <w:rsid w:val="000C53B4"/>
    <w:rsid w:val="000C6D08"/>
    <w:rsid w:val="000C780C"/>
    <w:rsid w:val="000D430F"/>
    <w:rsid w:val="000D47C8"/>
    <w:rsid w:val="000D54BB"/>
    <w:rsid w:val="000E24AE"/>
    <w:rsid w:val="000E2C63"/>
    <w:rsid w:val="000E4109"/>
    <w:rsid w:val="000E5E08"/>
    <w:rsid w:val="000E799E"/>
    <w:rsid w:val="000F1673"/>
    <w:rsid w:val="000F2DFF"/>
    <w:rsid w:val="000F36E1"/>
    <w:rsid w:val="000F3FEF"/>
    <w:rsid w:val="000F528C"/>
    <w:rsid w:val="000F6DFC"/>
    <w:rsid w:val="000F70DF"/>
    <w:rsid w:val="0010364F"/>
    <w:rsid w:val="00107173"/>
    <w:rsid w:val="00110875"/>
    <w:rsid w:val="00110EFF"/>
    <w:rsid w:val="00121775"/>
    <w:rsid w:val="00123908"/>
    <w:rsid w:val="00125C5F"/>
    <w:rsid w:val="001262DA"/>
    <w:rsid w:val="00126423"/>
    <w:rsid w:val="00127039"/>
    <w:rsid w:val="0013222F"/>
    <w:rsid w:val="00133373"/>
    <w:rsid w:val="00135A5C"/>
    <w:rsid w:val="00135EFD"/>
    <w:rsid w:val="001369BD"/>
    <w:rsid w:val="0014368B"/>
    <w:rsid w:val="00145C52"/>
    <w:rsid w:val="00146CFA"/>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0BF4"/>
    <w:rsid w:val="0017322F"/>
    <w:rsid w:val="001761EB"/>
    <w:rsid w:val="00181B3D"/>
    <w:rsid w:val="001845DA"/>
    <w:rsid w:val="00187E11"/>
    <w:rsid w:val="0019074C"/>
    <w:rsid w:val="00190A41"/>
    <w:rsid w:val="001934A6"/>
    <w:rsid w:val="00195F3D"/>
    <w:rsid w:val="001A2E92"/>
    <w:rsid w:val="001A526E"/>
    <w:rsid w:val="001A7A8B"/>
    <w:rsid w:val="001B56C3"/>
    <w:rsid w:val="001C25D9"/>
    <w:rsid w:val="001C5768"/>
    <w:rsid w:val="001D0B58"/>
    <w:rsid w:val="001D18E8"/>
    <w:rsid w:val="001D52B8"/>
    <w:rsid w:val="001D5363"/>
    <w:rsid w:val="001E0299"/>
    <w:rsid w:val="001E02CE"/>
    <w:rsid w:val="001E1259"/>
    <w:rsid w:val="001E33A5"/>
    <w:rsid w:val="001E3564"/>
    <w:rsid w:val="001E6814"/>
    <w:rsid w:val="001E79EA"/>
    <w:rsid w:val="001F0FC7"/>
    <w:rsid w:val="001F26FE"/>
    <w:rsid w:val="001F36D6"/>
    <w:rsid w:val="001F41E0"/>
    <w:rsid w:val="001F6835"/>
    <w:rsid w:val="001F729D"/>
    <w:rsid w:val="00204835"/>
    <w:rsid w:val="0020492B"/>
    <w:rsid w:val="00210B79"/>
    <w:rsid w:val="0021279D"/>
    <w:rsid w:val="00222572"/>
    <w:rsid w:val="0022275E"/>
    <w:rsid w:val="00222792"/>
    <w:rsid w:val="0022691B"/>
    <w:rsid w:val="0023528B"/>
    <w:rsid w:val="0023637F"/>
    <w:rsid w:val="00240433"/>
    <w:rsid w:val="0024162A"/>
    <w:rsid w:val="00244049"/>
    <w:rsid w:val="0024758B"/>
    <w:rsid w:val="002547B9"/>
    <w:rsid w:val="0025570F"/>
    <w:rsid w:val="002602CB"/>
    <w:rsid w:val="00260B20"/>
    <w:rsid w:val="002635C5"/>
    <w:rsid w:val="002639C7"/>
    <w:rsid w:val="00264A55"/>
    <w:rsid w:val="00286238"/>
    <w:rsid w:val="002924FB"/>
    <w:rsid w:val="00294A6A"/>
    <w:rsid w:val="0029659D"/>
    <w:rsid w:val="002A198C"/>
    <w:rsid w:val="002A5C75"/>
    <w:rsid w:val="002B0BDC"/>
    <w:rsid w:val="002B5D85"/>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4FF3"/>
    <w:rsid w:val="003163FB"/>
    <w:rsid w:val="003169AB"/>
    <w:rsid w:val="00316ACB"/>
    <w:rsid w:val="0032193B"/>
    <w:rsid w:val="00321E22"/>
    <w:rsid w:val="00323D8B"/>
    <w:rsid w:val="00324986"/>
    <w:rsid w:val="00326342"/>
    <w:rsid w:val="0032729C"/>
    <w:rsid w:val="003343D9"/>
    <w:rsid w:val="0033712A"/>
    <w:rsid w:val="00342335"/>
    <w:rsid w:val="00343135"/>
    <w:rsid w:val="00350217"/>
    <w:rsid w:val="00350827"/>
    <w:rsid w:val="00353A86"/>
    <w:rsid w:val="0035443C"/>
    <w:rsid w:val="00354B7D"/>
    <w:rsid w:val="00356305"/>
    <w:rsid w:val="0035792C"/>
    <w:rsid w:val="00357943"/>
    <w:rsid w:val="00361C9A"/>
    <w:rsid w:val="0037169D"/>
    <w:rsid w:val="0037440F"/>
    <w:rsid w:val="003761CF"/>
    <w:rsid w:val="0038116D"/>
    <w:rsid w:val="00382B87"/>
    <w:rsid w:val="00386E7C"/>
    <w:rsid w:val="00387EE4"/>
    <w:rsid w:val="00390215"/>
    <w:rsid w:val="00390A64"/>
    <w:rsid w:val="00394F86"/>
    <w:rsid w:val="00395E4B"/>
    <w:rsid w:val="00396484"/>
    <w:rsid w:val="003A1ADD"/>
    <w:rsid w:val="003A1B10"/>
    <w:rsid w:val="003A1EA2"/>
    <w:rsid w:val="003A3F64"/>
    <w:rsid w:val="003A4D65"/>
    <w:rsid w:val="003A53A9"/>
    <w:rsid w:val="003B020C"/>
    <w:rsid w:val="003B0AEE"/>
    <w:rsid w:val="003B2AA3"/>
    <w:rsid w:val="003C0F6D"/>
    <w:rsid w:val="003C4610"/>
    <w:rsid w:val="003C5EE0"/>
    <w:rsid w:val="003C7C12"/>
    <w:rsid w:val="003D0661"/>
    <w:rsid w:val="003D5421"/>
    <w:rsid w:val="003D5A81"/>
    <w:rsid w:val="003E0F07"/>
    <w:rsid w:val="003E1A1B"/>
    <w:rsid w:val="003E208E"/>
    <w:rsid w:val="003F37F3"/>
    <w:rsid w:val="003F3FCA"/>
    <w:rsid w:val="003F413B"/>
    <w:rsid w:val="00401243"/>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3010"/>
    <w:rsid w:val="00455C6A"/>
    <w:rsid w:val="00456588"/>
    <w:rsid w:val="00463122"/>
    <w:rsid w:val="00466DE2"/>
    <w:rsid w:val="0047384A"/>
    <w:rsid w:val="00477F00"/>
    <w:rsid w:val="0048194F"/>
    <w:rsid w:val="00492024"/>
    <w:rsid w:val="00493DCA"/>
    <w:rsid w:val="004952EB"/>
    <w:rsid w:val="00495D69"/>
    <w:rsid w:val="004A3E92"/>
    <w:rsid w:val="004A4928"/>
    <w:rsid w:val="004A595E"/>
    <w:rsid w:val="004B0EE7"/>
    <w:rsid w:val="004B26CC"/>
    <w:rsid w:val="004B62A5"/>
    <w:rsid w:val="004C3C67"/>
    <w:rsid w:val="004C54D7"/>
    <w:rsid w:val="004C639F"/>
    <w:rsid w:val="004D11C4"/>
    <w:rsid w:val="004D4AFC"/>
    <w:rsid w:val="004D7789"/>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A75"/>
    <w:rsid w:val="00544FDD"/>
    <w:rsid w:val="00547145"/>
    <w:rsid w:val="0055053C"/>
    <w:rsid w:val="0055357E"/>
    <w:rsid w:val="00554FBE"/>
    <w:rsid w:val="00556500"/>
    <w:rsid w:val="005566E8"/>
    <w:rsid w:val="00561617"/>
    <w:rsid w:val="00561C38"/>
    <w:rsid w:val="00561F87"/>
    <w:rsid w:val="00561F9B"/>
    <w:rsid w:val="005620CA"/>
    <w:rsid w:val="00573A3B"/>
    <w:rsid w:val="00573CE3"/>
    <w:rsid w:val="00576286"/>
    <w:rsid w:val="005774B9"/>
    <w:rsid w:val="0058538A"/>
    <w:rsid w:val="00591D6D"/>
    <w:rsid w:val="00596F9F"/>
    <w:rsid w:val="005A1250"/>
    <w:rsid w:val="005A4951"/>
    <w:rsid w:val="005B0986"/>
    <w:rsid w:val="005B14ED"/>
    <w:rsid w:val="005B51F0"/>
    <w:rsid w:val="005B5493"/>
    <w:rsid w:val="005B58AB"/>
    <w:rsid w:val="005B69A6"/>
    <w:rsid w:val="005C26C4"/>
    <w:rsid w:val="005C56F2"/>
    <w:rsid w:val="005C6F93"/>
    <w:rsid w:val="005D10C3"/>
    <w:rsid w:val="005D407D"/>
    <w:rsid w:val="005E00D7"/>
    <w:rsid w:val="005E4244"/>
    <w:rsid w:val="005F2FD5"/>
    <w:rsid w:val="005F515F"/>
    <w:rsid w:val="00601474"/>
    <w:rsid w:val="00602190"/>
    <w:rsid w:val="00604B70"/>
    <w:rsid w:val="00605B8F"/>
    <w:rsid w:val="00620B8E"/>
    <w:rsid w:val="00625F2F"/>
    <w:rsid w:val="006267F6"/>
    <w:rsid w:val="0063451C"/>
    <w:rsid w:val="00641FFE"/>
    <w:rsid w:val="00642865"/>
    <w:rsid w:val="00651A83"/>
    <w:rsid w:val="006520AB"/>
    <w:rsid w:val="0065562D"/>
    <w:rsid w:val="006559CC"/>
    <w:rsid w:val="00662871"/>
    <w:rsid w:val="00672DB7"/>
    <w:rsid w:val="00685A28"/>
    <w:rsid w:val="00687656"/>
    <w:rsid w:val="00687832"/>
    <w:rsid w:val="00687C3E"/>
    <w:rsid w:val="00697D19"/>
    <w:rsid w:val="006A3D54"/>
    <w:rsid w:val="006B166F"/>
    <w:rsid w:val="006C395A"/>
    <w:rsid w:val="006C769D"/>
    <w:rsid w:val="006D749F"/>
    <w:rsid w:val="006E3787"/>
    <w:rsid w:val="006E3FE9"/>
    <w:rsid w:val="006E41CF"/>
    <w:rsid w:val="006E513F"/>
    <w:rsid w:val="006E7572"/>
    <w:rsid w:val="006F0D3A"/>
    <w:rsid w:val="006F450A"/>
    <w:rsid w:val="006F79A3"/>
    <w:rsid w:val="00701984"/>
    <w:rsid w:val="007049F3"/>
    <w:rsid w:val="00704CB2"/>
    <w:rsid w:val="00705700"/>
    <w:rsid w:val="00707A09"/>
    <w:rsid w:val="0071175A"/>
    <w:rsid w:val="00713945"/>
    <w:rsid w:val="00713952"/>
    <w:rsid w:val="00717E4F"/>
    <w:rsid w:val="00721752"/>
    <w:rsid w:val="00722F4E"/>
    <w:rsid w:val="00722FFF"/>
    <w:rsid w:val="0072443D"/>
    <w:rsid w:val="0072756B"/>
    <w:rsid w:val="00730D37"/>
    <w:rsid w:val="0073185C"/>
    <w:rsid w:val="00734CA7"/>
    <w:rsid w:val="0074291F"/>
    <w:rsid w:val="00743E1D"/>
    <w:rsid w:val="007460E1"/>
    <w:rsid w:val="0074673A"/>
    <w:rsid w:val="00750AB2"/>
    <w:rsid w:val="00761445"/>
    <w:rsid w:val="00762F2C"/>
    <w:rsid w:val="00765391"/>
    <w:rsid w:val="0076565C"/>
    <w:rsid w:val="00765C12"/>
    <w:rsid w:val="007666FA"/>
    <w:rsid w:val="00776707"/>
    <w:rsid w:val="00777926"/>
    <w:rsid w:val="00781333"/>
    <w:rsid w:val="007849F3"/>
    <w:rsid w:val="00785127"/>
    <w:rsid w:val="007858F6"/>
    <w:rsid w:val="00791012"/>
    <w:rsid w:val="007948CC"/>
    <w:rsid w:val="0079787D"/>
    <w:rsid w:val="007A39DF"/>
    <w:rsid w:val="007A3D09"/>
    <w:rsid w:val="007A66EE"/>
    <w:rsid w:val="007B14FA"/>
    <w:rsid w:val="007B7940"/>
    <w:rsid w:val="007C0C15"/>
    <w:rsid w:val="007C28C4"/>
    <w:rsid w:val="007C310C"/>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848"/>
    <w:rsid w:val="00826AA3"/>
    <w:rsid w:val="008300EE"/>
    <w:rsid w:val="00830B84"/>
    <w:rsid w:val="0083446A"/>
    <w:rsid w:val="0083462E"/>
    <w:rsid w:val="00837261"/>
    <w:rsid w:val="00837C54"/>
    <w:rsid w:val="008413EA"/>
    <w:rsid w:val="008469E0"/>
    <w:rsid w:val="00847A7E"/>
    <w:rsid w:val="0085095D"/>
    <w:rsid w:val="00850E41"/>
    <w:rsid w:val="008523F2"/>
    <w:rsid w:val="0085765D"/>
    <w:rsid w:val="008700BA"/>
    <w:rsid w:val="00872332"/>
    <w:rsid w:val="00875844"/>
    <w:rsid w:val="00876892"/>
    <w:rsid w:val="00877CBE"/>
    <w:rsid w:val="00877CE6"/>
    <w:rsid w:val="00880F77"/>
    <w:rsid w:val="00881FE2"/>
    <w:rsid w:val="008833F9"/>
    <w:rsid w:val="008847DC"/>
    <w:rsid w:val="00887086"/>
    <w:rsid w:val="00894F12"/>
    <w:rsid w:val="00896E0C"/>
    <w:rsid w:val="008979D5"/>
    <w:rsid w:val="008A023C"/>
    <w:rsid w:val="008A56D5"/>
    <w:rsid w:val="008A79D4"/>
    <w:rsid w:val="008B00FC"/>
    <w:rsid w:val="008B3E57"/>
    <w:rsid w:val="008B48B0"/>
    <w:rsid w:val="008B6033"/>
    <w:rsid w:val="008B7334"/>
    <w:rsid w:val="008C23DF"/>
    <w:rsid w:val="008C7820"/>
    <w:rsid w:val="008D1E84"/>
    <w:rsid w:val="008D2FC0"/>
    <w:rsid w:val="008E4A2B"/>
    <w:rsid w:val="008E5BDC"/>
    <w:rsid w:val="008F0B9D"/>
    <w:rsid w:val="008F3FE0"/>
    <w:rsid w:val="008F6568"/>
    <w:rsid w:val="008F6DEB"/>
    <w:rsid w:val="008F702E"/>
    <w:rsid w:val="008F7364"/>
    <w:rsid w:val="00900AEA"/>
    <w:rsid w:val="009047CC"/>
    <w:rsid w:val="009127E1"/>
    <w:rsid w:val="00913DAD"/>
    <w:rsid w:val="00917754"/>
    <w:rsid w:val="00922CE8"/>
    <w:rsid w:val="00923337"/>
    <w:rsid w:val="00923479"/>
    <w:rsid w:val="00923536"/>
    <w:rsid w:val="00926C7E"/>
    <w:rsid w:val="00933B5A"/>
    <w:rsid w:val="00952076"/>
    <w:rsid w:val="00953E01"/>
    <w:rsid w:val="00953EC3"/>
    <w:rsid w:val="00954EE2"/>
    <w:rsid w:val="00956119"/>
    <w:rsid w:val="00956C3B"/>
    <w:rsid w:val="00957886"/>
    <w:rsid w:val="00961A03"/>
    <w:rsid w:val="00962A73"/>
    <w:rsid w:val="0096635F"/>
    <w:rsid w:val="0096792F"/>
    <w:rsid w:val="009711C6"/>
    <w:rsid w:val="009736D0"/>
    <w:rsid w:val="0097736C"/>
    <w:rsid w:val="009805EF"/>
    <w:rsid w:val="00984EA2"/>
    <w:rsid w:val="00986E9A"/>
    <w:rsid w:val="00987A0F"/>
    <w:rsid w:val="009949F4"/>
    <w:rsid w:val="00995E4F"/>
    <w:rsid w:val="009A5FF7"/>
    <w:rsid w:val="009A612D"/>
    <w:rsid w:val="009A7C95"/>
    <w:rsid w:val="009B66A1"/>
    <w:rsid w:val="009C1E66"/>
    <w:rsid w:val="009C395A"/>
    <w:rsid w:val="009C3AB6"/>
    <w:rsid w:val="009D05EF"/>
    <w:rsid w:val="009D1852"/>
    <w:rsid w:val="009D1C01"/>
    <w:rsid w:val="009D2A7B"/>
    <w:rsid w:val="009D58EB"/>
    <w:rsid w:val="009D6040"/>
    <w:rsid w:val="009D7AFA"/>
    <w:rsid w:val="009E1D10"/>
    <w:rsid w:val="009E3940"/>
    <w:rsid w:val="009E7567"/>
    <w:rsid w:val="009F1E45"/>
    <w:rsid w:val="009F3B00"/>
    <w:rsid w:val="00A01725"/>
    <w:rsid w:val="00A2176A"/>
    <w:rsid w:val="00A220EC"/>
    <w:rsid w:val="00A230C9"/>
    <w:rsid w:val="00A2342C"/>
    <w:rsid w:val="00A25431"/>
    <w:rsid w:val="00A26085"/>
    <w:rsid w:val="00A26A6E"/>
    <w:rsid w:val="00A37A5D"/>
    <w:rsid w:val="00A37AB1"/>
    <w:rsid w:val="00A418D1"/>
    <w:rsid w:val="00A43397"/>
    <w:rsid w:val="00A46824"/>
    <w:rsid w:val="00A469A9"/>
    <w:rsid w:val="00A64B53"/>
    <w:rsid w:val="00A64CED"/>
    <w:rsid w:val="00A71FFF"/>
    <w:rsid w:val="00A72A38"/>
    <w:rsid w:val="00A8453E"/>
    <w:rsid w:val="00A85EC9"/>
    <w:rsid w:val="00A8736C"/>
    <w:rsid w:val="00A9104D"/>
    <w:rsid w:val="00A941A9"/>
    <w:rsid w:val="00A95D10"/>
    <w:rsid w:val="00A96E2E"/>
    <w:rsid w:val="00AA273E"/>
    <w:rsid w:val="00AA4C7E"/>
    <w:rsid w:val="00AA51E9"/>
    <w:rsid w:val="00AC1B09"/>
    <w:rsid w:val="00AC6B9D"/>
    <w:rsid w:val="00AC7C75"/>
    <w:rsid w:val="00AD0A2A"/>
    <w:rsid w:val="00AE03E6"/>
    <w:rsid w:val="00AE0D88"/>
    <w:rsid w:val="00AE49EF"/>
    <w:rsid w:val="00AF113F"/>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AD7"/>
    <w:rsid w:val="00B36855"/>
    <w:rsid w:val="00B4587B"/>
    <w:rsid w:val="00B47ED7"/>
    <w:rsid w:val="00B54B5B"/>
    <w:rsid w:val="00B61ADB"/>
    <w:rsid w:val="00B62311"/>
    <w:rsid w:val="00B65BA6"/>
    <w:rsid w:val="00B6711B"/>
    <w:rsid w:val="00B67504"/>
    <w:rsid w:val="00B73D1E"/>
    <w:rsid w:val="00B755A9"/>
    <w:rsid w:val="00B83223"/>
    <w:rsid w:val="00B83478"/>
    <w:rsid w:val="00B85197"/>
    <w:rsid w:val="00B9075A"/>
    <w:rsid w:val="00B92778"/>
    <w:rsid w:val="00B93B4B"/>
    <w:rsid w:val="00BA6B5F"/>
    <w:rsid w:val="00BB2036"/>
    <w:rsid w:val="00BB64B3"/>
    <w:rsid w:val="00BB6841"/>
    <w:rsid w:val="00BB740E"/>
    <w:rsid w:val="00BC2153"/>
    <w:rsid w:val="00BC3B89"/>
    <w:rsid w:val="00BC42B0"/>
    <w:rsid w:val="00BC6FA0"/>
    <w:rsid w:val="00BD0151"/>
    <w:rsid w:val="00BD086F"/>
    <w:rsid w:val="00BD2067"/>
    <w:rsid w:val="00BD62DA"/>
    <w:rsid w:val="00BE24F9"/>
    <w:rsid w:val="00BE29DA"/>
    <w:rsid w:val="00BE4897"/>
    <w:rsid w:val="00BF3E6F"/>
    <w:rsid w:val="00BF7A63"/>
    <w:rsid w:val="00C013E3"/>
    <w:rsid w:val="00C01715"/>
    <w:rsid w:val="00C05EC2"/>
    <w:rsid w:val="00C0792D"/>
    <w:rsid w:val="00C11F08"/>
    <w:rsid w:val="00C1284D"/>
    <w:rsid w:val="00C139E3"/>
    <w:rsid w:val="00C14899"/>
    <w:rsid w:val="00C154E4"/>
    <w:rsid w:val="00C16280"/>
    <w:rsid w:val="00C27036"/>
    <w:rsid w:val="00C27F3F"/>
    <w:rsid w:val="00C3045E"/>
    <w:rsid w:val="00C32769"/>
    <w:rsid w:val="00C42DDA"/>
    <w:rsid w:val="00C44572"/>
    <w:rsid w:val="00C45938"/>
    <w:rsid w:val="00C46DF7"/>
    <w:rsid w:val="00C51964"/>
    <w:rsid w:val="00C52385"/>
    <w:rsid w:val="00C57843"/>
    <w:rsid w:val="00C61132"/>
    <w:rsid w:val="00C71980"/>
    <w:rsid w:val="00C761AC"/>
    <w:rsid w:val="00C806D7"/>
    <w:rsid w:val="00C81C07"/>
    <w:rsid w:val="00C832C9"/>
    <w:rsid w:val="00C838F5"/>
    <w:rsid w:val="00C871C3"/>
    <w:rsid w:val="00C9107D"/>
    <w:rsid w:val="00C9262A"/>
    <w:rsid w:val="00C92F0D"/>
    <w:rsid w:val="00C937D2"/>
    <w:rsid w:val="00C944FA"/>
    <w:rsid w:val="00CA6FA8"/>
    <w:rsid w:val="00CA765D"/>
    <w:rsid w:val="00CB3956"/>
    <w:rsid w:val="00CB3CCD"/>
    <w:rsid w:val="00CB58C6"/>
    <w:rsid w:val="00CB7D58"/>
    <w:rsid w:val="00CC02BA"/>
    <w:rsid w:val="00CC4BF0"/>
    <w:rsid w:val="00CC4CEF"/>
    <w:rsid w:val="00CC71D3"/>
    <w:rsid w:val="00CD34A1"/>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13A7"/>
    <w:rsid w:val="00D45932"/>
    <w:rsid w:val="00D4648D"/>
    <w:rsid w:val="00D52FC7"/>
    <w:rsid w:val="00D60B59"/>
    <w:rsid w:val="00D63B86"/>
    <w:rsid w:val="00D807B0"/>
    <w:rsid w:val="00D82AE5"/>
    <w:rsid w:val="00D82C76"/>
    <w:rsid w:val="00D86E5F"/>
    <w:rsid w:val="00D873CB"/>
    <w:rsid w:val="00D875D4"/>
    <w:rsid w:val="00D97EDE"/>
    <w:rsid w:val="00DA5662"/>
    <w:rsid w:val="00DA5F41"/>
    <w:rsid w:val="00DB3B03"/>
    <w:rsid w:val="00DC0F03"/>
    <w:rsid w:val="00DC4163"/>
    <w:rsid w:val="00DC4C01"/>
    <w:rsid w:val="00DC767A"/>
    <w:rsid w:val="00DC78C8"/>
    <w:rsid w:val="00DD1D5A"/>
    <w:rsid w:val="00DD42CD"/>
    <w:rsid w:val="00DD5789"/>
    <w:rsid w:val="00DE4AC0"/>
    <w:rsid w:val="00DE5EFE"/>
    <w:rsid w:val="00DE6385"/>
    <w:rsid w:val="00DE7B17"/>
    <w:rsid w:val="00DF241D"/>
    <w:rsid w:val="00DF5702"/>
    <w:rsid w:val="00DF7219"/>
    <w:rsid w:val="00E0028F"/>
    <w:rsid w:val="00E01BD9"/>
    <w:rsid w:val="00E02E5F"/>
    <w:rsid w:val="00E067AE"/>
    <w:rsid w:val="00E075F9"/>
    <w:rsid w:val="00E10E8B"/>
    <w:rsid w:val="00E12149"/>
    <w:rsid w:val="00E1306D"/>
    <w:rsid w:val="00E14105"/>
    <w:rsid w:val="00E15808"/>
    <w:rsid w:val="00E171F4"/>
    <w:rsid w:val="00E1767B"/>
    <w:rsid w:val="00E23E53"/>
    <w:rsid w:val="00E240CE"/>
    <w:rsid w:val="00E25461"/>
    <w:rsid w:val="00E25A27"/>
    <w:rsid w:val="00E30F1F"/>
    <w:rsid w:val="00E33C74"/>
    <w:rsid w:val="00E34709"/>
    <w:rsid w:val="00E3521D"/>
    <w:rsid w:val="00E3643E"/>
    <w:rsid w:val="00E40DD2"/>
    <w:rsid w:val="00E41AFA"/>
    <w:rsid w:val="00E43621"/>
    <w:rsid w:val="00E511FC"/>
    <w:rsid w:val="00E522FD"/>
    <w:rsid w:val="00E54FA8"/>
    <w:rsid w:val="00E56042"/>
    <w:rsid w:val="00E6334E"/>
    <w:rsid w:val="00E678CA"/>
    <w:rsid w:val="00E7051B"/>
    <w:rsid w:val="00E73947"/>
    <w:rsid w:val="00E75525"/>
    <w:rsid w:val="00E820C3"/>
    <w:rsid w:val="00E8413D"/>
    <w:rsid w:val="00E84F16"/>
    <w:rsid w:val="00E85E80"/>
    <w:rsid w:val="00E90D05"/>
    <w:rsid w:val="00E9409A"/>
    <w:rsid w:val="00E94423"/>
    <w:rsid w:val="00E9476B"/>
    <w:rsid w:val="00EA1996"/>
    <w:rsid w:val="00EA53E9"/>
    <w:rsid w:val="00EB1E17"/>
    <w:rsid w:val="00EB4F21"/>
    <w:rsid w:val="00EC0B49"/>
    <w:rsid w:val="00EC1ABE"/>
    <w:rsid w:val="00EC6F23"/>
    <w:rsid w:val="00ED1045"/>
    <w:rsid w:val="00ED3949"/>
    <w:rsid w:val="00ED427A"/>
    <w:rsid w:val="00ED59E3"/>
    <w:rsid w:val="00ED6CD5"/>
    <w:rsid w:val="00ED780C"/>
    <w:rsid w:val="00EE324C"/>
    <w:rsid w:val="00EF0D1F"/>
    <w:rsid w:val="00EF3C01"/>
    <w:rsid w:val="00EF5BC5"/>
    <w:rsid w:val="00F00736"/>
    <w:rsid w:val="00F01308"/>
    <w:rsid w:val="00F02548"/>
    <w:rsid w:val="00F063E9"/>
    <w:rsid w:val="00F07089"/>
    <w:rsid w:val="00F0784E"/>
    <w:rsid w:val="00F113D1"/>
    <w:rsid w:val="00F119B1"/>
    <w:rsid w:val="00F17917"/>
    <w:rsid w:val="00F17E61"/>
    <w:rsid w:val="00F21A02"/>
    <w:rsid w:val="00F227B8"/>
    <w:rsid w:val="00F23036"/>
    <w:rsid w:val="00F23B41"/>
    <w:rsid w:val="00F30082"/>
    <w:rsid w:val="00F35AE6"/>
    <w:rsid w:val="00F41856"/>
    <w:rsid w:val="00F4260D"/>
    <w:rsid w:val="00F51006"/>
    <w:rsid w:val="00F54ABA"/>
    <w:rsid w:val="00F629E7"/>
    <w:rsid w:val="00F67EED"/>
    <w:rsid w:val="00F70AE7"/>
    <w:rsid w:val="00F7154A"/>
    <w:rsid w:val="00F816A3"/>
    <w:rsid w:val="00F82DA2"/>
    <w:rsid w:val="00F83318"/>
    <w:rsid w:val="00F854CF"/>
    <w:rsid w:val="00F8793F"/>
    <w:rsid w:val="00F9065B"/>
    <w:rsid w:val="00F92F4F"/>
    <w:rsid w:val="00FA07CB"/>
    <w:rsid w:val="00FA0BF2"/>
    <w:rsid w:val="00FA21D2"/>
    <w:rsid w:val="00FA2CE3"/>
    <w:rsid w:val="00FA48D6"/>
    <w:rsid w:val="00FA4B3F"/>
    <w:rsid w:val="00FA7A7A"/>
    <w:rsid w:val="00FB2865"/>
    <w:rsid w:val="00FB2955"/>
    <w:rsid w:val="00FB4B61"/>
    <w:rsid w:val="00FB5D7D"/>
    <w:rsid w:val="00FC07E1"/>
    <w:rsid w:val="00FC0A0E"/>
    <w:rsid w:val="00FC1900"/>
    <w:rsid w:val="00FC1B95"/>
    <w:rsid w:val="00FC20AC"/>
    <w:rsid w:val="00FC49A2"/>
    <w:rsid w:val="00FC569D"/>
    <w:rsid w:val="00FC6248"/>
    <w:rsid w:val="00FC7BA4"/>
    <w:rsid w:val="00FC7D0A"/>
    <w:rsid w:val="00FD3CF7"/>
    <w:rsid w:val="00FD496C"/>
    <w:rsid w:val="00FD4DD3"/>
    <w:rsid w:val="00FE068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FC7D0A"/>
    <w:pPr>
      <w:keepNext/>
      <w:keepLines/>
      <w:numPr>
        <w:ilvl w:val="1"/>
        <w:numId w:val="15"/>
      </w:numPr>
      <w:spacing w:before="200" w:after="120"/>
      <w:ind w:left="1134" w:hanging="708"/>
      <w:outlineLvl w:val="1"/>
    </w:pPr>
    <w:rPr>
      <w:rFonts w:ascii="Arial" w:eastAsiaTheme="majorEastAsia" w:hAnsi="Arial" w:cstheme="majorBidi"/>
      <w:b/>
      <w:bCs/>
      <w:color w:val="4F81BD" w:themeColor="accent1"/>
      <w:sz w:val="28"/>
      <w:szCs w:val="26"/>
    </w:rPr>
  </w:style>
  <w:style w:type="paragraph" w:styleId="Nagwek3">
    <w:name w:val="heading 3"/>
    <w:basedOn w:val="Normalny"/>
    <w:next w:val="Normalny"/>
    <w:link w:val="Nagwek3Znak"/>
    <w:autoRedefine/>
    <w:uiPriority w:val="9"/>
    <w:unhideWhenUsed/>
    <w:qFormat/>
    <w:rsid w:val="00FC7D0A"/>
    <w:pPr>
      <w:keepNext/>
      <w:keepLines/>
      <w:numPr>
        <w:ilvl w:val="2"/>
        <w:numId w:val="15"/>
      </w:numPr>
      <w:spacing w:before="120" w:after="120"/>
      <w:ind w:left="1843" w:hanging="992"/>
      <w:outlineLvl w:val="2"/>
    </w:pPr>
    <w:rPr>
      <w:rFonts w:ascii="Arial" w:eastAsiaTheme="majorEastAsia" w:hAnsi="Arial" w:cstheme="majorBidi"/>
      <w:b/>
      <w:bCs/>
      <w:color w:val="4F81BD" w:themeColor="accen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FC7D0A"/>
    <w:rPr>
      <w:rFonts w:ascii="Arial" w:eastAsiaTheme="majorEastAsia" w:hAnsi="Arial" w:cstheme="majorBidi"/>
      <w:b/>
      <w:bCs/>
      <w:color w:val="4F81BD" w:themeColor="accent1"/>
      <w:sz w:val="28"/>
      <w:szCs w:val="26"/>
      <w:lang w:eastAsia="en-US"/>
    </w:rPr>
  </w:style>
  <w:style w:type="character" w:customStyle="1" w:styleId="Nagwek3Znak">
    <w:name w:val="Nagłówek 3 Znak"/>
    <w:basedOn w:val="Domylnaczcionkaakapitu"/>
    <w:link w:val="Nagwek3"/>
    <w:uiPriority w:val="9"/>
    <w:rsid w:val="00FC7D0A"/>
    <w:rPr>
      <w:rFonts w:ascii="Arial" w:eastAsiaTheme="majorEastAsia" w:hAnsi="Arial" w:cstheme="majorBidi"/>
      <w:b/>
      <w:bCs/>
      <w:color w:val="4F81BD" w:themeColor="accen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www.testin.pl/strony-internetowe-poznaj-historie-jezyka-html/"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3techs.com/technologies/overview/programming_languag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apachefriends.org/pl/index.html" TargetMode="External"/><Relationship Id="rId74" Type="http://schemas.openxmlformats.org/officeDocument/2006/relationships/hyperlink" Target="https://en.wikipedia.org/wiki/SQL"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5b3%5d%20XAMPP%20https://pl.wikipedia.org/wiki/XAMPP" TargetMode="External"/><Relationship Id="rId73" Type="http://schemas.openxmlformats.org/officeDocument/2006/relationships/hyperlink" Target="https://github.com/PHPMailer/PHPMailer"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mfiles.pl/pl/index.php/Sklep_internetowy" TargetMode="External"/><Relationship Id="rId69" Type="http://schemas.openxmlformats.org/officeDocument/2006/relationships/hyperlink" Target="https://danielpietrasik.pl/historia-css/"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tcpdf.or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localhost/lepsza/confirmation.php?key=56dbe91f1ed1622a728eeceb626d2b2f27560e90ae0fabc86579b0a408f9a0579da9"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computersun.pl/php_db/mysql/wiedziec-o-mysql-w_89.html"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getbootstrap.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F17BCE-5DF8-4A2F-8D04-CF15C0CA0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2136</TotalTime>
  <Pages>52</Pages>
  <Words>6934</Words>
  <Characters>41609</Characters>
  <Application>Microsoft Office Word</Application>
  <DocSecurity>0</DocSecurity>
  <Lines>346</Lines>
  <Paragraphs>96</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48447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Veni</cp:lastModifiedBy>
  <cp:revision>663</cp:revision>
  <cp:lastPrinted>2019-12-27T20:31:00Z</cp:lastPrinted>
  <dcterms:created xsi:type="dcterms:W3CDTF">2017-12-17T11:35:00Z</dcterms:created>
  <dcterms:modified xsi:type="dcterms:W3CDTF">2020-01-20T15:26:00Z</dcterms:modified>
</cp:coreProperties>
</file>