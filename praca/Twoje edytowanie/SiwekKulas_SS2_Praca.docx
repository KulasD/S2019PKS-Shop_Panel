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EndPr/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C27C42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1138785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F055AC" w:rsidP="00591D6D">
      <w:pPr>
        <w:pStyle w:val="PodRysunkiem"/>
      </w:pPr>
      <w:r>
        <w:rPr>
          <w:sz w:val="20"/>
          <w:szCs w:val="20"/>
        </w:rPr>
        <w:t>Rys. 4.35</w:t>
      </w:r>
      <w:r w:rsidR="00017F6F">
        <w:t xml:space="preserve"> </w:t>
      </w:r>
      <w:r w:rsidR="00017F6F"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>Aby zrealizować zamówienie klienta</w:t>
      </w:r>
      <w:r w:rsidR="00EB25DE">
        <w:t>,</w:t>
      </w:r>
      <w:r>
        <w:t xml:space="preserve">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</w:t>
      </w:r>
      <w:r w:rsidR="00EB25DE">
        <w:t>,</w:t>
      </w:r>
      <w:r w:rsidR="00FA7A7A" w:rsidRPr="00FA7A7A">
        <w:t xml:space="preserve">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>jak</w:t>
      </w:r>
      <w:r w:rsidR="00EB25DE">
        <w:t>:</w:t>
      </w:r>
      <w:r w:rsidR="0096635F">
        <w:t xml:space="preserve">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 w:rsidR="00F055AC">
        <w:rPr>
          <w:sz w:val="20"/>
          <w:szCs w:val="20"/>
        </w:rPr>
        <w:t xml:space="preserve"> 4.36</w:t>
      </w:r>
      <w:r>
        <w:rPr>
          <w:sz w:val="20"/>
          <w:szCs w:val="20"/>
        </w:rPr>
        <w:t xml:space="preserve">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055AC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4.37</w:t>
      </w:r>
      <w:r w:rsidR="00FC0A0E">
        <w:rPr>
          <w:sz w:val="20"/>
          <w:szCs w:val="20"/>
        </w:rPr>
        <w:t xml:space="preserve">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</w:t>
      </w:r>
      <w:r w:rsidR="00544C11">
        <w:t>podane</w:t>
      </w:r>
      <w:r>
        <w:t xml:space="preserve">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</w:t>
      </w:r>
      <w:r w:rsidR="00544C11">
        <w:t>a zamówienia może dokonać tylko administrator</w:t>
      </w:r>
      <w:r w:rsidR="00C61132">
        <w:t>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>VAT w formacie pdf</w:t>
      </w:r>
      <w:r w:rsidR="00604B70">
        <w:t>.</w:t>
      </w:r>
      <w:r w:rsidR="00FC0A0E">
        <w:t xml:space="preserve"> Jeśli zamówienie </w:t>
      </w:r>
      <w:r w:rsidR="00FC0A0E">
        <w:lastRenderedPageBreak/>
        <w:t>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</w:t>
      </w:r>
      <w:r w:rsidR="00E20D9E">
        <w:t xml:space="preserve">Odebrane zamówienia mają status </w:t>
      </w:r>
      <w:r w:rsidR="009E3940">
        <w:rPr>
          <w:i/>
        </w:rPr>
        <w:t>Zamówienie zrealizowane</w:t>
      </w:r>
      <w:r w:rsidR="00F41856">
        <w:t xml:space="preserve">. W przypadku gdy zamówienie ma być </w:t>
      </w:r>
      <w:r w:rsidR="00E20D9E">
        <w:t>dostarczone przez kuriera</w:t>
      </w:r>
      <w:r w:rsidR="00F41856">
        <w:t xml:space="preserve">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E20D9E">
        <w:t xml:space="preserve"> Jeśli przez dłuższy czas</w:t>
      </w:r>
      <w:r w:rsidR="004A3E92">
        <w:t xml:space="preserve"> klient nie zapłaci </w:t>
      </w:r>
      <w:r w:rsidR="00E20D9E">
        <w:t>za zamówione produkty lub</w:t>
      </w:r>
      <w:r w:rsidR="004A3E92">
        <w:t xml:space="preserve"> poinformuje sklep o rezygnacji z zamówienia, </w:t>
      </w:r>
      <w:r w:rsidR="00E20D9E">
        <w:t>należy</w:t>
      </w:r>
      <w:r w:rsidR="004A3E92">
        <w:t xml:space="preserve">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</w:t>
      </w:r>
      <w:r w:rsidR="00E20D9E">
        <w:t>zamówienie zostanie opłacone</w:t>
      </w:r>
      <w:r w:rsidR="00F41856">
        <w:t xml:space="preserve">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 xml:space="preserve">. Po odbiorze paczki przez </w:t>
      </w:r>
      <w:r w:rsidR="00E20D9E">
        <w:t>kuriera</w:t>
      </w:r>
      <w:r w:rsidR="00F41856">
        <w:t xml:space="preserve">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EB25DE">
        <w:t xml:space="preserve"> Dzięki takiej procedurze</w:t>
      </w:r>
      <w:r w:rsidR="004A3E92">
        <w:t xml:space="preserve"> klient wie co aktualnie dzieje się z jego zamówionym sprzętem. Gdy sklep otrzyma powiadomienie od firmy kurierskiej o dostarczeniu przesyłki</w:t>
      </w:r>
      <w:r w:rsidR="00CB4B31">
        <w:t>,</w:t>
      </w:r>
      <w:r w:rsidR="004A3E92">
        <w:t xml:space="preserve">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834006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13868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834006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6656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>, znajdujący się w prawym górnym rogu, umożliwia przeglądanie historii reklamacji (rys. 4.41).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>Podstrona daje podgląd na dane</w:t>
      </w:r>
      <w:r w:rsidR="00CB4B31">
        <w:t>,</w:t>
      </w:r>
      <w:r>
        <w:t xml:space="preserve">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</w:t>
      </w:r>
      <w:r w:rsidR="00772373">
        <w:t>Jeśli</w:t>
      </w:r>
      <w:r w:rsidR="004A595E">
        <w:t xml:space="preserve"> reklamowany produkt zostanie naprawiony lub klient otrzyma nowy produkt, </w:t>
      </w:r>
      <w:r w:rsidR="00E20D9E">
        <w:t>uzupełniane są</w:t>
      </w:r>
      <w:r w:rsidR="004D11C4">
        <w:t xml:space="preserve">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</w:t>
      </w:r>
      <w:r w:rsidR="00E20D9E">
        <w:t xml:space="preserve"> się</w:t>
      </w:r>
      <w:r w:rsidR="004D11C4">
        <w:t xml:space="preserve">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</w:t>
      </w:r>
      <w:r w:rsidR="00772373">
        <w:t>Jeżeli</w:t>
      </w:r>
      <w:r w:rsidR="004A595E">
        <w:t xml:space="preserve"> produkt był używany niezgodnie z jego przeznaczeniem, sklep może anulować reklamację (status reklamacji zmieni </w:t>
      </w:r>
      <w:r w:rsidR="004A595E">
        <w:lastRenderedPageBreak/>
        <w:t xml:space="preserve">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834006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799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834006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88976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zwrotów (rys. 4.44).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>Podstrona daje podgląd na dane</w:t>
      </w:r>
      <w:r w:rsidR="00CB4B31">
        <w:t>,</w:t>
      </w:r>
      <w:r>
        <w:t xml:space="preserve">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pole </w:t>
      </w:r>
      <w:r w:rsidR="009E3940" w:rsidRPr="009E3940">
        <w:rPr>
          <w:i/>
        </w:rPr>
        <w:t>Wyposażenie otrzymanego towaru</w:t>
      </w:r>
      <w:r w:rsidR="009E3940">
        <w:t xml:space="preserve"> </w:t>
      </w:r>
      <w:r w:rsidR="00D12BA6">
        <w:t>jest uzupełniane, a</w:t>
      </w:r>
      <w:r w:rsidR="009E3940">
        <w:t xml:space="preserve"> status</w:t>
      </w:r>
      <w:r w:rsidR="00D12BA6">
        <w:t xml:space="preserve"> zmienia się</w:t>
      </w:r>
      <w:r w:rsidR="009E3940">
        <w:t xml:space="preserve">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4B31">
        <w:t>. W przeciwnym wypadku</w:t>
      </w:r>
      <w:r w:rsidR="00CB7D58">
        <w:t xml:space="preserve">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</w:t>
      </w:r>
      <w:r>
        <w:rPr>
          <w:b w:val="0"/>
          <w:sz w:val="20"/>
          <w:szCs w:val="20"/>
        </w:rPr>
        <w:t xml:space="preserve"> Historia zwrotów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7" w:name="_Toc29303890"/>
      <w:r w:rsidRPr="00C57843">
        <w:rPr>
          <w:color w:val="000000" w:themeColor="text1"/>
        </w:rPr>
        <w:lastRenderedPageBreak/>
        <w:t>Dodawanie oraz edytowanie produktów</w:t>
      </w:r>
      <w:bookmarkEnd w:id="37"/>
    </w:p>
    <w:p w:rsidR="00453010" w:rsidRDefault="00E25A27" w:rsidP="00E25A27">
      <w:pPr>
        <w:pStyle w:val="Tekstpodstawowy"/>
      </w:pPr>
      <w:r>
        <w:t xml:space="preserve">Przycisk </w:t>
      </w:r>
      <w:r w:rsidRPr="00E25A27">
        <w:rPr>
          <w:i/>
        </w:rPr>
        <w:t>Produkty</w:t>
      </w:r>
      <w:r>
        <w:t xml:space="preserve"> na pasku menu umożliwia przejście do listy wszystkich produktów. Lista wyświetla podstawowe parametry produktów jak numer produktu (ID produktu), </w:t>
      </w:r>
      <w:r w:rsidR="00453010">
        <w:t xml:space="preserve">nazwę, cenę, ilość wyświetleń w sklepie, ilość </w:t>
      </w:r>
      <w:r w:rsidR="009C3AB6">
        <w:t>sprzedanych</w:t>
      </w:r>
      <w:r w:rsidR="00453010">
        <w:t xml:space="preserve"> i ilość w magazynie. Produkty z niskim stanem magazynowym wyświetlają się jako pierwsze i ich tło jest czerwone. W górnej części pracownik może wybrać kategorie produktów</w:t>
      </w:r>
      <w:r w:rsidR="00CB4B31">
        <w:t>,</w:t>
      </w:r>
      <w:r w:rsidR="00453010">
        <w:t xml:space="preserve"> którą chce wyświetlić</w:t>
      </w:r>
      <w:r w:rsidR="00651A83">
        <w:t xml:space="preserve"> (rys. 4.45)</w:t>
      </w:r>
      <w:r w:rsidR="00453010">
        <w:t>.</w:t>
      </w:r>
    </w:p>
    <w:p w:rsidR="00453010" w:rsidRDefault="00453010" w:rsidP="0045301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9056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kty_lista podglad kategorii komputery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10" w:rsidRPr="00453010" w:rsidRDefault="00453010" w:rsidP="0045301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4.45</w:t>
      </w:r>
      <w:r>
        <w:rPr>
          <w:b w:val="0"/>
          <w:sz w:val="20"/>
          <w:szCs w:val="20"/>
        </w:rPr>
        <w:t xml:space="preserve"> Lista produktów z kategorii komputery</w:t>
      </w:r>
    </w:p>
    <w:p w:rsidR="00E25A27" w:rsidRDefault="00453010" w:rsidP="00453010">
      <w:pPr>
        <w:pStyle w:val="Tekstpodstawowy"/>
        <w:ind w:firstLine="0"/>
      </w:pPr>
      <w:r>
        <w:t xml:space="preserve">Po prawej stronie znajduje się zielony przycisk </w:t>
      </w:r>
      <w:r w:rsidRPr="00453010">
        <w:rPr>
          <w:i/>
        </w:rPr>
        <w:t>Nowy produkt</w:t>
      </w:r>
      <w:r>
        <w:t>, który przenosi do formularza dodawania nowego produktu</w:t>
      </w:r>
      <w:r w:rsidR="00651A83">
        <w:t xml:space="preserve"> (rys. 4.46)</w:t>
      </w:r>
      <w:r>
        <w:t>.</w:t>
      </w:r>
    </w:p>
    <w:p w:rsidR="00651A83" w:rsidRDefault="00651A83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491744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formular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83" w:rsidRDefault="00651A83" w:rsidP="00651A83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4.46</w:t>
      </w:r>
      <w:r>
        <w:rPr>
          <w:b w:val="0"/>
          <w:sz w:val="20"/>
          <w:szCs w:val="20"/>
        </w:rPr>
        <w:t xml:space="preserve"> Pusty formularz nowego produktu</w:t>
      </w:r>
    </w:p>
    <w:p w:rsidR="00651A83" w:rsidRDefault="00651A83" w:rsidP="001D52B8">
      <w:pPr>
        <w:pStyle w:val="Tekstpodstawowy"/>
      </w:pPr>
      <w:r w:rsidRPr="001D52B8">
        <w:t>Aby</w:t>
      </w:r>
      <w:r>
        <w:t xml:space="preserve"> dodać nowy produkt, pracownik powinien najpierw wybrać kategorie. Spowoduje to przeładowanie strony i po prawej stronie wyśw</w:t>
      </w:r>
      <w:r w:rsidR="001D52B8">
        <w:t xml:space="preserve">ietli dodatkowe pola formularza </w:t>
      </w:r>
      <w:r>
        <w:t>z</w:t>
      </w:r>
      <w:r w:rsidR="001D52B8">
        <w:t>e szczegółowymi</w:t>
      </w:r>
      <w:r>
        <w:t xml:space="preserve"> cech</w:t>
      </w:r>
      <w:r w:rsidR="001D52B8">
        <w:t>ami</w:t>
      </w:r>
      <w:r>
        <w:t xml:space="preserve"> produktu (rys. 4.47).</w:t>
      </w:r>
    </w:p>
    <w:p w:rsidR="00651A83" w:rsidRDefault="001D52B8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9497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atrybuty laptop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B8" w:rsidRDefault="001D52B8" w:rsidP="001D52B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4.47</w:t>
      </w:r>
      <w:r>
        <w:rPr>
          <w:b w:val="0"/>
          <w:sz w:val="20"/>
          <w:szCs w:val="20"/>
        </w:rPr>
        <w:t xml:space="preserve"> Cechy produktu z kategorii laptopy</w:t>
      </w:r>
    </w:p>
    <w:p w:rsidR="001D52B8" w:rsidRDefault="001D52B8" w:rsidP="001D52B8">
      <w:pPr>
        <w:pStyle w:val="Tekstpodstawowy"/>
        <w:ind w:firstLine="0"/>
      </w:pPr>
      <w:r>
        <w:t xml:space="preserve">Teraz pracownik może wypełnić formularz. Przycisk </w:t>
      </w:r>
      <w:r w:rsidRPr="009C3AB6">
        <w:rPr>
          <w:i/>
        </w:rPr>
        <w:t>Dodaj produkt</w:t>
      </w:r>
      <w:r>
        <w:t xml:space="preserve"> zapisuje uzupełnione dane do bazy danych. Przesłane zdjęcia zapisują się w folderze strony </w:t>
      </w:r>
      <w:r w:rsidR="00133373">
        <w:t>klienta</w:t>
      </w:r>
      <w:r>
        <w:t>. Do bazy danych trafia</w:t>
      </w:r>
      <w:r w:rsidR="000A76FB">
        <w:t xml:space="preserve"> tylko</w:t>
      </w:r>
      <w:r>
        <w:t xml:space="preserve"> ich ścieżka dostępu.</w:t>
      </w:r>
    </w:p>
    <w:p w:rsidR="000A76FB" w:rsidRDefault="000A76FB" w:rsidP="000A76FB">
      <w:pPr>
        <w:pStyle w:val="Tekstpodstawowy"/>
      </w:pPr>
      <w:r>
        <w:t xml:space="preserve">Edycja istniejącego już produktu wygląda podobnie. Pracownik z listy produktów (rys. 4.45) wybiera interesujący go produkt i naciska przycisk </w:t>
      </w:r>
      <w:r w:rsidRPr="009C3AB6">
        <w:rPr>
          <w:i/>
        </w:rPr>
        <w:t>Edytuj</w:t>
      </w:r>
      <w:r w:rsidR="009C3AB6">
        <w:t>. Załaduje się formularz z danymi</w:t>
      </w:r>
      <w:r w:rsidR="00CB4B31">
        <w:t xml:space="preserve"> wybranego</w:t>
      </w:r>
      <w:r w:rsidR="009C3AB6">
        <w:t xml:space="preserve"> produktu (rys. 4.48).</w:t>
      </w:r>
    </w:p>
    <w:p w:rsidR="009C3AB6" w:rsidRDefault="009C3AB6" w:rsidP="009C3AB6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0555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ytuj produkt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B6" w:rsidRDefault="009C3AB6" w:rsidP="009C3AB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4.48</w:t>
      </w:r>
      <w:r>
        <w:rPr>
          <w:b w:val="0"/>
          <w:sz w:val="20"/>
          <w:szCs w:val="20"/>
        </w:rPr>
        <w:t xml:space="preserve"> </w:t>
      </w:r>
      <w:r w:rsidR="00687656">
        <w:rPr>
          <w:b w:val="0"/>
          <w:sz w:val="20"/>
          <w:szCs w:val="20"/>
        </w:rPr>
        <w:t xml:space="preserve">Edycja produktu na podstawie komputera </w:t>
      </w:r>
      <w:r w:rsidR="00687656" w:rsidRPr="00687656">
        <w:rPr>
          <w:b w:val="0"/>
          <w:sz w:val="20"/>
          <w:szCs w:val="20"/>
        </w:rPr>
        <w:t xml:space="preserve">Dell </w:t>
      </w:r>
      <w:proofErr w:type="spellStart"/>
      <w:r w:rsidR="00687656" w:rsidRPr="00687656">
        <w:rPr>
          <w:b w:val="0"/>
          <w:sz w:val="20"/>
          <w:szCs w:val="20"/>
        </w:rPr>
        <w:t>Vostro</w:t>
      </w:r>
      <w:proofErr w:type="spellEnd"/>
      <w:r w:rsidR="00687656" w:rsidRPr="00687656">
        <w:rPr>
          <w:b w:val="0"/>
          <w:sz w:val="20"/>
          <w:szCs w:val="20"/>
        </w:rPr>
        <w:t xml:space="preserve"> 3470 i5-8400/8GB</w:t>
      </w:r>
    </w:p>
    <w:p w:rsidR="00687656" w:rsidRPr="00687656" w:rsidRDefault="00D12BA6" w:rsidP="00687656">
      <w:pPr>
        <w:pStyle w:val="Tekstpodstawowy"/>
        <w:ind w:firstLine="0"/>
      </w:pPr>
      <w:r>
        <w:t>Można</w:t>
      </w:r>
      <w:r w:rsidR="00CB4B31">
        <w:t xml:space="preserve"> tu</w:t>
      </w:r>
      <w:r>
        <w:t xml:space="preserve"> edytować</w:t>
      </w:r>
      <w:r w:rsidR="00687656">
        <w:t xml:space="preserve"> wszystkie dane </w:t>
      </w:r>
      <w:r>
        <w:t xml:space="preserve">z wyjątkiem kategorii produktu. </w:t>
      </w:r>
      <w:r w:rsidR="00687656">
        <w:t xml:space="preserve">Kliknięcie przycisku </w:t>
      </w:r>
      <w:r w:rsidR="00687656" w:rsidRPr="00687656">
        <w:rPr>
          <w:i/>
        </w:rPr>
        <w:t>Aktualizuj</w:t>
      </w:r>
      <w:r w:rsidR="00687656">
        <w:t xml:space="preserve"> prześle zmienione dane do bazy danych.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8" w:name="_Toc29303891"/>
      <w:r w:rsidRPr="00C57843">
        <w:rPr>
          <w:color w:val="000000" w:themeColor="text1"/>
        </w:rPr>
        <w:t>Inne funkcje panelu administratora</w:t>
      </w:r>
      <w:bookmarkEnd w:id="38"/>
    </w:p>
    <w:p w:rsidR="004B0EE7" w:rsidRPr="00892314" w:rsidRDefault="008907F5" w:rsidP="008907F5">
      <w:pPr>
        <w:pStyle w:val="Tekstpodstawowy"/>
        <w:ind w:firstLine="0"/>
        <w:rPr>
          <w:rStyle w:val="Pogrubienie"/>
        </w:rPr>
      </w:pPr>
      <w:r w:rsidRPr="00892314">
        <w:rPr>
          <w:rStyle w:val="Pogrubienie"/>
        </w:rPr>
        <w:t>Obsługa dostaw</w:t>
      </w:r>
      <w:r w:rsidR="00834006" w:rsidRPr="00892314">
        <w:rPr>
          <w:rStyle w:val="Pogrubienie"/>
        </w:rPr>
        <w:t>.</w:t>
      </w:r>
    </w:p>
    <w:p w:rsidR="008907F5" w:rsidRDefault="008907F5" w:rsidP="008907F5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Panel umożliwia stworzenie listy produktów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sklep chce zamówić do dostawy. Aby dodać produkt do tej listy pracownik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przeglądając listę produktów (rys. 4.45) klika przycisk </w:t>
      </w:r>
      <w:r w:rsidRPr="008907F5">
        <w:rPr>
          <w:rStyle w:val="Pogrubienie"/>
          <w:b w:val="0"/>
          <w:bCs w:val="0"/>
          <w:i/>
        </w:rPr>
        <w:t>Do dostawy</w:t>
      </w:r>
      <w:r>
        <w:rPr>
          <w:rStyle w:val="Pogrubienie"/>
          <w:b w:val="0"/>
          <w:bCs w:val="0"/>
        </w:rPr>
        <w:t>. Przy produktach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już zostały dodane ten przycisk się nie wyświetla. Kiedy lista jest gotowa pracownik</w:t>
      </w:r>
      <w:r w:rsidR="00330D90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używając przycisku </w:t>
      </w:r>
      <w:r w:rsidRPr="008907F5">
        <w:rPr>
          <w:rStyle w:val="Pogrubienie"/>
          <w:b w:val="0"/>
          <w:bCs w:val="0"/>
          <w:i/>
        </w:rPr>
        <w:t>Dostawy</w:t>
      </w:r>
      <w:r>
        <w:rPr>
          <w:rStyle w:val="Pogrubienie"/>
          <w:b w:val="0"/>
          <w:bCs w:val="0"/>
        </w:rPr>
        <w:t>, przechodzi do listy dostaw</w:t>
      </w:r>
      <w:r w:rsidR="00834006">
        <w:rPr>
          <w:rStyle w:val="Pogrubienie"/>
          <w:b w:val="0"/>
          <w:bCs w:val="0"/>
        </w:rPr>
        <w:t xml:space="preserve"> (rys. 4.49)</w:t>
      </w:r>
      <w:r>
        <w:rPr>
          <w:rStyle w:val="Pogrubienie"/>
          <w:b w:val="0"/>
          <w:bCs w:val="0"/>
        </w:rPr>
        <w:t>.</w:t>
      </w:r>
    </w:p>
    <w:p w:rsidR="00834006" w:rsidRDefault="00834006" w:rsidP="00834006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17341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y_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6" w:rsidRDefault="00834006" w:rsidP="0083400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4.49</w:t>
      </w:r>
      <w:r>
        <w:rPr>
          <w:b w:val="0"/>
          <w:sz w:val="20"/>
          <w:szCs w:val="20"/>
        </w:rPr>
        <w:t xml:space="preserve"> Lista dostaw</w:t>
      </w:r>
    </w:p>
    <w:p w:rsidR="00834006" w:rsidRDefault="00330D90" w:rsidP="00834006">
      <w:pPr>
        <w:pStyle w:val="Tekstpodstawowy"/>
        <w:ind w:firstLine="0"/>
      </w:pPr>
      <w:r>
        <w:lastRenderedPageBreak/>
        <w:t xml:space="preserve">Podstrona ta wyświetla wszystkie dostawy (niezależnie od ich statusu) w kolejności od najnowszych do najstarszych wraz z podstawowymi informacjami (numer dostawy, data zgłoszenia, dane dostawcy i status). Kliknięcie przycisku Nowa dostawa </w:t>
      </w:r>
      <w:r w:rsidR="00746997">
        <w:t>przenosi</w:t>
      </w:r>
      <w:r>
        <w:t xml:space="preserve"> do listy produktów zapisanych do dostawy (rys. 4.50).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0" w:rsidRDefault="00330D90" w:rsidP="00330D9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4.50</w:t>
      </w:r>
      <w:r>
        <w:rPr>
          <w:b w:val="0"/>
          <w:sz w:val="20"/>
          <w:szCs w:val="20"/>
        </w:rPr>
        <w:t xml:space="preserve"> Tworzenie nowej dostawy</w:t>
      </w:r>
    </w:p>
    <w:p w:rsidR="00330D90" w:rsidRDefault="00330D90" w:rsidP="00330D90">
      <w:pPr>
        <w:pStyle w:val="Tekstpodstawowy"/>
        <w:ind w:firstLine="0"/>
      </w:pPr>
      <w:r>
        <w:t>W tym etapie pracownik wybiera z listy dostawcę</w:t>
      </w:r>
      <w:r w:rsidR="00EB0FC1">
        <w:t>,</w:t>
      </w:r>
      <w:r>
        <w:t xml:space="preserve"> u którego będzie zamawiał dostawę (rys. 4.51).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44221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47" w:rsidRDefault="00C22F47" w:rsidP="00C22F47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4.51</w:t>
      </w:r>
      <w:r>
        <w:rPr>
          <w:b w:val="0"/>
          <w:sz w:val="20"/>
          <w:szCs w:val="20"/>
        </w:rPr>
        <w:t xml:space="preserve"> Wybrano dostawcę</w:t>
      </w:r>
    </w:p>
    <w:p w:rsidR="00C22F47" w:rsidRDefault="00C22F47" w:rsidP="00C22F47">
      <w:pPr>
        <w:pStyle w:val="Tekstpodstawowy"/>
        <w:ind w:firstLine="0"/>
      </w:pPr>
      <w:r>
        <w:t xml:space="preserve">Przed zaakceptowaniem złożenia dostawy </w:t>
      </w:r>
      <w:r w:rsidR="00746997">
        <w:t>można</w:t>
      </w:r>
      <w:r>
        <w:t xml:space="preserve"> jeszcze usuwać produkty z tej listy i modyfikować ilość jaką chce</w:t>
      </w:r>
      <w:r w:rsidR="00746997">
        <w:t xml:space="preserve"> się</w:t>
      </w:r>
      <w:r>
        <w:t xml:space="preserve"> zamówić (wartość 5 sztuk jest wartością domyślną). Kliknięcie przycisku </w:t>
      </w:r>
      <w:r w:rsidRPr="00C22F47">
        <w:rPr>
          <w:i/>
        </w:rPr>
        <w:t>Zapisz</w:t>
      </w:r>
      <w:r w:rsidR="00372483">
        <w:t xml:space="preserve"> zapisuje dane w bazie</w:t>
      </w:r>
      <w:r>
        <w:t>.</w:t>
      </w:r>
      <w:r w:rsidR="00F0329E">
        <w:t xml:space="preserve"> Nowa dostawa otrzymuje automatycznie status </w:t>
      </w:r>
      <w:r w:rsidR="00F0329E" w:rsidRPr="00F0329E">
        <w:rPr>
          <w:i/>
        </w:rPr>
        <w:t>oczekiwanie na towary</w:t>
      </w:r>
      <w:r w:rsidR="00F0329E">
        <w:t>.</w:t>
      </w:r>
      <w:r w:rsidR="00372483">
        <w:t xml:space="preserve"> Kiedy dostawa dotrze do sklepu, pracownik </w:t>
      </w:r>
      <w:r w:rsidR="00EB0FC1">
        <w:t>na stronie</w:t>
      </w:r>
      <w:r w:rsidR="00372483">
        <w:t xml:space="preserve"> listy dostaw (rys. 4.49) klika przycisk Edytuj. Następnie zmienia status dostawy</w:t>
      </w:r>
      <w:r w:rsidR="00FE124F">
        <w:t xml:space="preserve"> (rys.4.52)</w:t>
      </w:r>
      <w:r w:rsidR="00372483">
        <w:t xml:space="preserve"> na </w:t>
      </w:r>
      <w:r w:rsidR="00372483" w:rsidRPr="00372483">
        <w:rPr>
          <w:i/>
        </w:rPr>
        <w:t>towary dostarczone</w:t>
      </w:r>
      <w:r w:rsidR="00372483">
        <w:t xml:space="preserve"> i sprawdza sprawdza czy ilość produktów zgadza się z rzeczywistą ilością</w:t>
      </w:r>
      <w:r w:rsidR="00F40275">
        <w:t>,</w:t>
      </w:r>
      <w:r w:rsidR="00372483">
        <w:t xml:space="preserve"> która została dostarczona. Jeśli nie to jego obowiązkiem jest zmiana tych ilości. Kliknięcie </w:t>
      </w:r>
      <w:r w:rsidR="00372483" w:rsidRPr="00570889">
        <w:rPr>
          <w:i/>
        </w:rPr>
        <w:t>Zapisz</w:t>
      </w:r>
      <w:r w:rsidR="00372483">
        <w:t xml:space="preserve"> wysyła dane do bazy i aktualizuje ilości produktów.</w:t>
      </w:r>
      <w:r w:rsidR="00570889">
        <w:t xml:space="preserve"> W przypadku gdy </w:t>
      </w:r>
      <w:r w:rsidR="00570889">
        <w:lastRenderedPageBreak/>
        <w:t>dostawa nie została zrealizowana</w:t>
      </w:r>
      <w:r w:rsidR="00F40275">
        <w:t>,</w:t>
      </w:r>
      <w:r w:rsidR="00570889">
        <w:t xml:space="preserve"> pracownik zmienia status na </w:t>
      </w:r>
      <w:r w:rsidR="00570889" w:rsidRPr="00570889">
        <w:rPr>
          <w:i/>
        </w:rPr>
        <w:t>dostawa anulowana</w:t>
      </w:r>
      <w:r w:rsidR="00570889">
        <w:t xml:space="preserve">. Dostaw ze statusem </w:t>
      </w:r>
      <w:r w:rsidR="00570889" w:rsidRPr="00570889">
        <w:rPr>
          <w:i/>
        </w:rPr>
        <w:t>towary dostarczone</w:t>
      </w:r>
      <w:r w:rsidR="00570889">
        <w:t xml:space="preserve"> i </w:t>
      </w:r>
      <w:r w:rsidR="00570889" w:rsidRPr="00570889">
        <w:rPr>
          <w:i/>
        </w:rPr>
        <w:t>dostawa anulowana</w:t>
      </w:r>
      <w:r w:rsidR="00570889">
        <w:t xml:space="preserve"> nie można edytować.</w:t>
      </w:r>
    </w:p>
    <w:p w:rsidR="00FE124F" w:rsidRDefault="00FE124F" w:rsidP="00FE124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5366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edi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4F" w:rsidRDefault="00FE124F" w:rsidP="00FE124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4.52</w:t>
      </w:r>
      <w:r>
        <w:rPr>
          <w:b w:val="0"/>
          <w:sz w:val="20"/>
          <w:szCs w:val="20"/>
        </w:rPr>
        <w:t xml:space="preserve"> Dostarczona dostawa</w:t>
      </w:r>
    </w:p>
    <w:p w:rsidR="00892314" w:rsidRDefault="00892314" w:rsidP="00892314">
      <w:pPr>
        <w:pStyle w:val="Tekstpodstawowy"/>
      </w:pPr>
      <w:r>
        <w:t>Gdy dane dostawcy się zmienią lub sklep chce korzystać z dostaw</w:t>
      </w:r>
      <w:r w:rsidR="00DC1B00">
        <w:t xml:space="preserve"> od</w:t>
      </w:r>
      <w:r>
        <w:t xml:space="preserve"> nowej firmy</w:t>
      </w:r>
      <w:r w:rsidR="00DC1B00">
        <w:t xml:space="preserve"> pracownik na stronie listy dostaw (rys. 4.49) klika przycisk Dostawcy. Wyświetlona zostanie lista wszystkich zapisanych w bazie dostawców (rys. 4.53). </w:t>
      </w:r>
    </w:p>
    <w:p w:rsidR="00DC1B00" w:rsidRDefault="00DC1B00" w:rsidP="00DC1B0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09728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y_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4.53</w:t>
      </w:r>
      <w:r>
        <w:rPr>
          <w:b w:val="0"/>
          <w:sz w:val="20"/>
          <w:szCs w:val="20"/>
        </w:rPr>
        <w:t xml:space="preserve"> Lista dostawców</w:t>
      </w:r>
    </w:p>
    <w:p w:rsidR="00DC1B00" w:rsidRDefault="00DC1B00" w:rsidP="00DC1B00">
      <w:pPr>
        <w:pStyle w:val="Tekstpodstawowy"/>
        <w:ind w:firstLine="0"/>
      </w:pPr>
      <w:r>
        <w:t xml:space="preserve">Przycisk </w:t>
      </w:r>
      <w:r w:rsidRPr="00DC1B00">
        <w:rPr>
          <w:i/>
        </w:rPr>
        <w:t>Nowy dostawca</w:t>
      </w:r>
      <w:r>
        <w:t xml:space="preserve"> przenosi do formularza (rys. 4.54). Uzupełnienie pól i wciśnięcie przycisku </w:t>
      </w:r>
      <w:r w:rsidRPr="00DC1B00">
        <w:rPr>
          <w:i/>
        </w:rPr>
        <w:t>Zapisz</w:t>
      </w:r>
      <w:r>
        <w:t xml:space="preserve"> dodaje nowego dostawcę do bazy.</w:t>
      </w:r>
    </w:p>
    <w:p w:rsidR="00DC1B00" w:rsidRDefault="00C06230" w:rsidP="00DC1B00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5308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a_now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4.54</w:t>
      </w:r>
      <w:r>
        <w:rPr>
          <w:b w:val="0"/>
          <w:sz w:val="20"/>
          <w:szCs w:val="20"/>
        </w:rPr>
        <w:t xml:space="preserve"> Formularz dodawania dostawcy</w:t>
      </w:r>
    </w:p>
    <w:p w:rsidR="00C06230" w:rsidRDefault="00C06230" w:rsidP="00C06230">
      <w:pPr>
        <w:pStyle w:val="Tekstpodstawowy"/>
        <w:ind w:firstLine="0"/>
      </w:pPr>
      <w:r>
        <w:t>W przypadku kliknięcia przycisku Edytuj (rys. 4.53)</w:t>
      </w:r>
      <w:r w:rsidR="00F40275">
        <w:t>,</w:t>
      </w:r>
      <w:r>
        <w:t xml:space="preserve"> pracownik zobaczy taki sam formularz jak na rys 4.54 tylko z wczytanymi danymi wybranego dostawcy. Zapisanie zmian spowoduje zmianę statusu tego dostawcy na </w:t>
      </w:r>
      <w:r w:rsidRPr="00C06230">
        <w:rPr>
          <w:i/>
        </w:rPr>
        <w:t>nieaktywny</w:t>
      </w:r>
      <w:r>
        <w:t xml:space="preserve"> i utworzy nowego dostawcę z poprawionymi danymi.</w:t>
      </w:r>
    </w:p>
    <w:p w:rsidR="00EE1877" w:rsidRDefault="00EE1877" w:rsidP="00C06230">
      <w:pPr>
        <w:pStyle w:val="Tekstpodstawowy"/>
        <w:ind w:firstLine="0"/>
      </w:pPr>
    </w:p>
    <w:p w:rsidR="00EE1877" w:rsidRDefault="00EE1877" w:rsidP="00C06230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zgłoszeń klientów.</w:t>
      </w:r>
    </w:p>
    <w:p w:rsidR="00EE1877" w:rsidRDefault="00EE1877" w:rsidP="00EE1877">
      <w:pPr>
        <w:pStyle w:val="Tekstpodstawowy"/>
      </w:pPr>
      <w:r>
        <w:t xml:space="preserve">Lista zgłoszeń (rys. 4.55) dostępna jest po kliknięciu przycisku </w:t>
      </w:r>
      <w:r w:rsidRPr="00EE1877">
        <w:rPr>
          <w:i/>
        </w:rPr>
        <w:t>Zgłoszenia</w:t>
      </w:r>
      <w:r>
        <w:t xml:space="preserve"> z paska menu. Zgłoszenia są sortowane od najnowszego do najstarszego. Kolor zielony oznacza że dane zgłoszenie otrzymało odpowiedź,</w:t>
      </w:r>
      <w:r w:rsidR="003550ED">
        <w:t xml:space="preserve"> natomiast</w:t>
      </w:r>
      <w:r>
        <w:t xml:space="preserve"> kolor </w:t>
      </w:r>
      <w:r w:rsidR="003550ED">
        <w:t>ciemno szary informuje o wiadomości nieprzeczytanej. Przycisk Zablokuj spam wyświetla zapytanie o potwierdzenie akcji (rys. 4.56). Kliknięcie OK blokuje dany temat i klient już nie może w nim napisać nowej wiadomości. Tematy zablokowane nie wyświetlają się na liście zgłoszeń.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21666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loszenia_lista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4.55</w:t>
      </w:r>
      <w:r>
        <w:rPr>
          <w:b w:val="0"/>
          <w:sz w:val="20"/>
          <w:szCs w:val="20"/>
        </w:rPr>
        <w:t xml:space="preserve"> Lista zgłoszeń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3219450" cy="1704098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kada spamu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P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4.56</w:t>
      </w:r>
      <w:r>
        <w:rPr>
          <w:b w:val="0"/>
          <w:sz w:val="20"/>
          <w:szCs w:val="20"/>
        </w:rPr>
        <w:t xml:space="preserve"> Potwierdzenie blokady tematu</w:t>
      </w:r>
    </w:p>
    <w:p w:rsidR="00F0329E" w:rsidRDefault="00FF3185" w:rsidP="00C22F47">
      <w:pPr>
        <w:pStyle w:val="Tekstpodstawowy"/>
        <w:ind w:firstLine="0"/>
      </w:pPr>
      <w:r>
        <w:t xml:space="preserve">Nowe zgłoszenia automatycznie mają status </w:t>
      </w:r>
      <w:r w:rsidRPr="007A0999">
        <w:rPr>
          <w:i/>
        </w:rPr>
        <w:t>Nieprzeczytane</w:t>
      </w:r>
      <w:r>
        <w:t xml:space="preserve">. Kliknięcie przycisku </w:t>
      </w:r>
      <w:r w:rsidRPr="007A0999">
        <w:rPr>
          <w:i/>
        </w:rPr>
        <w:t>Czytaj</w:t>
      </w:r>
      <w:r>
        <w:t xml:space="preserve"> zmienia status na </w:t>
      </w:r>
      <w:r w:rsidRPr="007A0999">
        <w:rPr>
          <w:i/>
        </w:rPr>
        <w:t>Przeczytane</w:t>
      </w:r>
      <w:r>
        <w:t xml:space="preserve"> i wyświetla całą dotychczasową konwersację (rys. 4.57).</w:t>
      </w:r>
    </w:p>
    <w:p w:rsidR="007A0999" w:rsidRDefault="007A0999" w:rsidP="007A099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307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wersacj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48" w:rsidRDefault="00E10448" w:rsidP="00E1044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4.57</w:t>
      </w:r>
      <w:r>
        <w:rPr>
          <w:b w:val="0"/>
          <w:sz w:val="20"/>
          <w:szCs w:val="20"/>
        </w:rPr>
        <w:t xml:space="preserve"> Konwersacja</w:t>
      </w:r>
    </w:p>
    <w:p w:rsidR="00E10448" w:rsidRDefault="00E10448" w:rsidP="00E10448">
      <w:pPr>
        <w:pStyle w:val="Tekstpodstawowy"/>
        <w:ind w:firstLine="0"/>
      </w:pPr>
      <w:r>
        <w:t xml:space="preserve">W tym miejscu pracownik może odczytać wiadomość od klienta i udzielić mu odpowiedzi. Naciśnięcie przycisku </w:t>
      </w:r>
      <w:r w:rsidRPr="00E10448">
        <w:rPr>
          <w:i/>
        </w:rPr>
        <w:t>Wyślij</w:t>
      </w:r>
      <w:r>
        <w:t xml:space="preserve"> zapisuje nową wiadomość w bazie i zmienia status zgłoszenia na </w:t>
      </w:r>
      <w:r w:rsidRPr="00E10448">
        <w:rPr>
          <w:i/>
        </w:rPr>
        <w:t>Odpowiedź wysłana</w:t>
      </w:r>
      <w:r>
        <w:t>.</w:t>
      </w:r>
    </w:p>
    <w:p w:rsidR="00857164" w:rsidRDefault="00857164" w:rsidP="00E10448">
      <w:pPr>
        <w:pStyle w:val="Tekstpodstawowy"/>
        <w:ind w:firstLine="0"/>
      </w:pPr>
    </w:p>
    <w:p w:rsidR="00857164" w:rsidRPr="00857164" w:rsidRDefault="00857164" w:rsidP="00E10448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płatności.</w:t>
      </w:r>
    </w:p>
    <w:p w:rsidR="008907F5" w:rsidRDefault="00F60B20" w:rsidP="00857164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Konta</w:t>
      </w:r>
      <w:r w:rsidR="00857164">
        <w:rPr>
          <w:rStyle w:val="Pogrubienie"/>
          <w:b w:val="0"/>
          <w:bCs w:val="0"/>
        </w:rPr>
        <w:t xml:space="preserve"> z uprawnieniami </w:t>
      </w:r>
      <w:r w:rsidR="00857164" w:rsidRPr="00857164">
        <w:rPr>
          <w:rStyle w:val="Pogrubienie"/>
          <w:b w:val="0"/>
          <w:bCs w:val="0"/>
          <w:i/>
        </w:rPr>
        <w:t>administrator</w:t>
      </w:r>
      <w:r w:rsidR="00857164">
        <w:rPr>
          <w:rStyle w:val="Pogrubienie"/>
          <w:b w:val="0"/>
          <w:bCs w:val="0"/>
        </w:rPr>
        <w:t xml:space="preserve"> i </w:t>
      </w:r>
      <w:r w:rsidR="00857164" w:rsidRPr="00857164">
        <w:rPr>
          <w:rStyle w:val="Pogrubienie"/>
          <w:b w:val="0"/>
          <w:bCs w:val="0"/>
          <w:i/>
        </w:rPr>
        <w:t>księgowość</w:t>
      </w:r>
      <w:r w:rsidR="00857164">
        <w:rPr>
          <w:rStyle w:val="Pogrubienie"/>
          <w:b w:val="0"/>
          <w:bCs w:val="0"/>
        </w:rPr>
        <w:t xml:space="preserve"> </w:t>
      </w:r>
      <w:r w:rsidR="00901CBF">
        <w:rPr>
          <w:rStyle w:val="Pogrubienie"/>
          <w:b w:val="0"/>
          <w:bCs w:val="0"/>
        </w:rPr>
        <w:t>m</w:t>
      </w:r>
      <w:r>
        <w:rPr>
          <w:rStyle w:val="Pogrubienie"/>
          <w:b w:val="0"/>
          <w:bCs w:val="0"/>
        </w:rPr>
        <w:t>ają</w:t>
      </w:r>
      <w:r w:rsidR="00857164">
        <w:rPr>
          <w:rStyle w:val="Pogrubienie"/>
          <w:b w:val="0"/>
          <w:bCs w:val="0"/>
        </w:rPr>
        <w:t xml:space="preserve"> dostęp do panelu płatności</w:t>
      </w:r>
      <w:r w:rsidR="00C330C2">
        <w:rPr>
          <w:rStyle w:val="Pogrubienie"/>
          <w:b w:val="0"/>
          <w:bCs w:val="0"/>
        </w:rPr>
        <w:t xml:space="preserve"> (rys. 4.58), który jest </w:t>
      </w:r>
      <w:r w:rsidR="00901CBF">
        <w:rPr>
          <w:rStyle w:val="Pogrubienie"/>
          <w:b w:val="0"/>
          <w:bCs w:val="0"/>
        </w:rPr>
        <w:t>wyświetlan</w:t>
      </w:r>
      <w:r w:rsidR="00C330C2">
        <w:rPr>
          <w:rStyle w:val="Pogrubienie"/>
          <w:b w:val="0"/>
          <w:bCs w:val="0"/>
        </w:rPr>
        <w:t xml:space="preserve">y po wciśnięciu przycisku </w:t>
      </w:r>
      <w:r w:rsidR="00C330C2" w:rsidRPr="00C330C2">
        <w:rPr>
          <w:rStyle w:val="Pogrubienie"/>
          <w:b w:val="0"/>
          <w:bCs w:val="0"/>
          <w:i/>
        </w:rPr>
        <w:t>Płatność</w:t>
      </w:r>
      <w:r w:rsidR="00C330C2">
        <w:rPr>
          <w:rStyle w:val="Pogrubienie"/>
          <w:b w:val="0"/>
          <w:bCs w:val="0"/>
        </w:rPr>
        <w:t xml:space="preserve"> na pasku menu. Aby potwierdzić płatność pracownik</w:t>
      </w:r>
      <w:r w:rsidR="00901CBF">
        <w:rPr>
          <w:rStyle w:val="Pogrubienie"/>
          <w:b w:val="0"/>
          <w:bCs w:val="0"/>
        </w:rPr>
        <w:t>,</w:t>
      </w:r>
      <w:r w:rsidR="00C330C2">
        <w:rPr>
          <w:rStyle w:val="Pogrubienie"/>
          <w:b w:val="0"/>
          <w:bCs w:val="0"/>
        </w:rPr>
        <w:t xml:space="preserve"> poza systemem</w:t>
      </w:r>
      <w:r w:rsidR="00901CBF">
        <w:rPr>
          <w:rStyle w:val="Pogrubienie"/>
          <w:b w:val="0"/>
          <w:bCs w:val="0"/>
        </w:rPr>
        <w:t>,</w:t>
      </w:r>
      <w:r w:rsidR="00C330C2">
        <w:rPr>
          <w:rStyle w:val="Pogrubienie"/>
          <w:b w:val="0"/>
          <w:bCs w:val="0"/>
        </w:rPr>
        <w:t xml:space="preserve"> loguje się do banku i sprawdza tytuły przelewów przychodzących. Jeśli któreś z nich dotyczy płatności za zamówienie to przechodzi do panelu płatności, szuka odpowiedniego zamówienia i klika przycisk </w:t>
      </w:r>
      <w:r w:rsidR="00C330C2" w:rsidRPr="00C330C2">
        <w:rPr>
          <w:rStyle w:val="Pogrubienie"/>
          <w:b w:val="0"/>
          <w:bCs w:val="0"/>
          <w:i/>
        </w:rPr>
        <w:t>Nie</w:t>
      </w:r>
      <w:r w:rsidR="003254F7">
        <w:rPr>
          <w:rStyle w:val="Pogrubienie"/>
          <w:b w:val="0"/>
          <w:bCs w:val="0"/>
          <w:i/>
        </w:rPr>
        <w:t xml:space="preserve"> </w:t>
      </w:r>
      <w:bookmarkStart w:id="39" w:name="_GoBack"/>
      <w:bookmarkEnd w:id="39"/>
      <w:r w:rsidR="00C330C2" w:rsidRPr="00C330C2">
        <w:rPr>
          <w:rStyle w:val="Pogrubienie"/>
          <w:b w:val="0"/>
          <w:bCs w:val="0"/>
          <w:i/>
        </w:rPr>
        <w:t>zapłacono</w:t>
      </w:r>
      <w:r w:rsidR="00C330C2">
        <w:rPr>
          <w:rStyle w:val="Pogrubienie"/>
          <w:b w:val="0"/>
          <w:bCs w:val="0"/>
        </w:rPr>
        <w:t>.</w:t>
      </w:r>
      <w:r>
        <w:rPr>
          <w:rStyle w:val="Pogrubienie"/>
          <w:b w:val="0"/>
          <w:bCs w:val="0"/>
        </w:rPr>
        <w:t xml:space="preserve"> Spowoduje to zmianę statusu na </w:t>
      </w:r>
      <w:r w:rsidRPr="00901CBF">
        <w:rPr>
          <w:rStyle w:val="Pogrubienie"/>
          <w:b w:val="0"/>
          <w:bCs w:val="0"/>
          <w:i/>
        </w:rPr>
        <w:t>Zapłacono</w:t>
      </w:r>
      <w:r>
        <w:rPr>
          <w:rStyle w:val="Pogrubienie"/>
          <w:b w:val="0"/>
          <w:bCs w:val="0"/>
        </w:rPr>
        <w:t xml:space="preserve"> i odświeży stronę.</w:t>
      </w:r>
    </w:p>
    <w:p w:rsidR="00F60B20" w:rsidRDefault="00F60B20" w:rsidP="00F60B20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4048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łatność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20" w:rsidRDefault="00F60B20" w:rsidP="00F60B2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4.58</w:t>
      </w:r>
      <w:r>
        <w:rPr>
          <w:b w:val="0"/>
          <w:sz w:val="20"/>
          <w:szCs w:val="20"/>
        </w:rPr>
        <w:t xml:space="preserve"> Panel płatności</w:t>
      </w:r>
    </w:p>
    <w:p w:rsidR="00F60B20" w:rsidRDefault="00F055AC" w:rsidP="00F055AC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Kody rabatowe.</w:t>
      </w:r>
    </w:p>
    <w:p w:rsidR="00F055AC" w:rsidRDefault="00F055AC" w:rsidP="00F055AC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 xml:space="preserve">Przycisk </w:t>
      </w:r>
      <w:r w:rsidRPr="00F055AC">
        <w:rPr>
          <w:rStyle w:val="Pogrubienie"/>
          <w:b w:val="0"/>
          <w:bCs w:val="0"/>
          <w:i/>
        </w:rPr>
        <w:t>Rabaty</w:t>
      </w:r>
      <w:r>
        <w:rPr>
          <w:rStyle w:val="Pogrubienie"/>
          <w:b w:val="0"/>
          <w:bCs w:val="0"/>
        </w:rPr>
        <w:t xml:space="preserve"> na pasku menu wyświetla listę aktywnych i nieaktywnych kodów rabatowych (rys. 4.59).</w:t>
      </w:r>
    </w:p>
    <w:p w:rsidR="00F055AC" w:rsidRDefault="00F055AC" w:rsidP="00F055AC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154749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baty_lista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AC" w:rsidRDefault="00F055AC" w:rsidP="00F055AC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4.59</w:t>
      </w:r>
      <w:r>
        <w:rPr>
          <w:b w:val="0"/>
          <w:sz w:val="20"/>
          <w:szCs w:val="20"/>
        </w:rPr>
        <w:t xml:space="preserve"> Lista rabatów</w:t>
      </w:r>
    </w:p>
    <w:p w:rsidR="00F055AC" w:rsidRDefault="0057601D" w:rsidP="0042456D">
      <w:pPr>
        <w:pStyle w:val="Tekstpodstawowy"/>
        <w:ind w:firstLine="0"/>
      </w:pPr>
      <w:r>
        <w:t xml:space="preserve">Nowy kod tworzy się za pomocą przycisku </w:t>
      </w:r>
      <w:r w:rsidRPr="0057601D">
        <w:rPr>
          <w:i/>
        </w:rPr>
        <w:t>Nowy kod rabatowy</w:t>
      </w:r>
      <w:r>
        <w:t xml:space="preserve">. </w:t>
      </w:r>
      <w:r w:rsidR="0042456D">
        <w:t xml:space="preserve">Jego kliknięcie wyświetla formularz (rys. 4.60) z polami: </w:t>
      </w:r>
      <w:r w:rsidR="0042456D" w:rsidRPr="008254F9">
        <w:rPr>
          <w:i/>
        </w:rPr>
        <w:t>kod rabatowy</w:t>
      </w:r>
      <w:r w:rsidR="0042456D">
        <w:t xml:space="preserve">, </w:t>
      </w:r>
      <w:r w:rsidR="0042456D" w:rsidRPr="008254F9">
        <w:rPr>
          <w:i/>
        </w:rPr>
        <w:t>status</w:t>
      </w:r>
      <w:r w:rsidR="0042456D">
        <w:t xml:space="preserve"> i </w:t>
      </w:r>
      <w:r w:rsidR="0042456D" w:rsidRPr="008254F9">
        <w:rPr>
          <w:i/>
        </w:rPr>
        <w:t>procent</w:t>
      </w:r>
      <w:r w:rsidR="0042456D">
        <w:t xml:space="preserve">. Uzupełnienie tych pól i wciśnięcie przycisku </w:t>
      </w:r>
      <w:r w:rsidR="0042456D" w:rsidRPr="008254F9">
        <w:rPr>
          <w:i/>
        </w:rPr>
        <w:t>Zapisz</w:t>
      </w:r>
      <w:r w:rsidR="0042456D">
        <w:t xml:space="preserve"> doda dane do bazy.</w:t>
      </w:r>
    </w:p>
    <w:p w:rsidR="0042456D" w:rsidRDefault="0042456D" w:rsidP="0042456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58293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_ko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6D" w:rsidRDefault="0042456D" w:rsidP="0042456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4.60</w:t>
      </w:r>
      <w:r>
        <w:rPr>
          <w:b w:val="0"/>
          <w:sz w:val="20"/>
          <w:szCs w:val="20"/>
        </w:rPr>
        <w:t xml:space="preserve"> Formularz nowego kodu rabatowego</w:t>
      </w:r>
    </w:p>
    <w:p w:rsidR="0042456D" w:rsidRDefault="0042456D" w:rsidP="0042456D">
      <w:pPr>
        <w:pStyle w:val="Tekstpodstawowy"/>
        <w:ind w:firstLine="0"/>
      </w:pPr>
      <w:r>
        <w:lastRenderedPageBreak/>
        <w:t xml:space="preserve">Na liście rabatów przy każdym kodzie są dwa przyciski. Przycisk </w:t>
      </w:r>
      <w:r w:rsidR="00901CBF">
        <w:rPr>
          <w:i/>
        </w:rPr>
        <w:t>Edytuj</w:t>
      </w:r>
      <w:r w:rsidR="00901CBF">
        <w:t xml:space="preserve">, </w:t>
      </w:r>
      <w:r>
        <w:t xml:space="preserve">umożliwia zmianę nazwy i statusu (nie można zmienić wartości procentowej) natomiast przycisk </w:t>
      </w:r>
      <w:r w:rsidRPr="008254F9">
        <w:rPr>
          <w:i/>
        </w:rPr>
        <w:t>Usuń</w:t>
      </w:r>
      <w:r w:rsidR="00901CBF">
        <w:t xml:space="preserve">, </w:t>
      </w:r>
      <w:r>
        <w:t>usuwa kod.</w:t>
      </w:r>
    </w:p>
    <w:p w:rsidR="008254F9" w:rsidRDefault="008254F9" w:rsidP="0042456D">
      <w:pPr>
        <w:pStyle w:val="Tekstpodstawowy"/>
        <w:ind w:firstLine="0"/>
      </w:pPr>
    </w:p>
    <w:p w:rsidR="008254F9" w:rsidRDefault="008254F9" w:rsidP="0042456D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Profil klienta.</w:t>
      </w:r>
    </w:p>
    <w:p w:rsidR="008254F9" w:rsidRDefault="008254F9" w:rsidP="008254F9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Pracownicy mają możliwość przeglądania danych klienta. Aby to zrobić</w:t>
      </w:r>
      <w:r w:rsidR="00E93A65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należy wybrać opcję </w:t>
      </w:r>
      <w:r w:rsidRPr="008254F9">
        <w:rPr>
          <w:rStyle w:val="Pogrubienie"/>
          <w:b w:val="0"/>
          <w:bCs w:val="0"/>
          <w:i/>
        </w:rPr>
        <w:t>Klienci</w:t>
      </w:r>
      <w:r>
        <w:rPr>
          <w:rStyle w:val="Pogrubienie"/>
          <w:b w:val="0"/>
          <w:bCs w:val="0"/>
        </w:rPr>
        <w:t xml:space="preserve"> z paska menu. Zostanie wyświetlona lista użytkowników z ich podstawowymi danymi (rys. 4.61) takimi jak: numer, imię i nazwisko, nazwa firmy i adres e-mail. </w:t>
      </w:r>
    </w:p>
    <w:p w:rsidR="008254F9" w:rsidRDefault="008254F9" w:rsidP="008254F9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222694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enci_lista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F9" w:rsidRDefault="008254F9" w:rsidP="008254F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4.61</w:t>
      </w:r>
      <w:r>
        <w:rPr>
          <w:b w:val="0"/>
          <w:sz w:val="20"/>
          <w:szCs w:val="20"/>
        </w:rPr>
        <w:t xml:space="preserve"> Lista klientów</w:t>
      </w:r>
    </w:p>
    <w:p w:rsidR="008254F9" w:rsidRDefault="008254F9" w:rsidP="008254F9">
      <w:pPr>
        <w:pStyle w:val="Tekstpodstawowy"/>
        <w:ind w:firstLine="0"/>
      </w:pPr>
      <w:r>
        <w:t xml:space="preserve">Więcej informacji można uzyskać klikając odnośnik </w:t>
      </w:r>
      <w:r w:rsidRPr="008254F9">
        <w:rPr>
          <w:i/>
        </w:rPr>
        <w:t>szczegóły i edycja danych</w:t>
      </w:r>
      <w:r>
        <w:t>. Zostanie w</w:t>
      </w:r>
      <w:r w:rsidR="000E7D8E">
        <w:t>tedy wyświetlony profil klienta (rys. 4.62), który umożliwia podgląd oraz edycję wszystkich danych użytkownika (z wyjątkiem numeru klienta).</w:t>
      </w:r>
      <w:r w:rsidR="004B1041">
        <w:t xml:space="preserve"> Zmiana hasła możliwa jest dopiero po wciśnięciu przycisku </w:t>
      </w:r>
      <w:r w:rsidR="004B1041" w:rsidRPr="004B1041">
        <w:rPr>
          <w:i/>
        </w:rPr>
        <w:t>Zmień hasło</w:t>
      </w:r>
      <w:r w:rsidR="004B1041">
        <w:t>.</w:t>
      </w:r>
      <w:r w:rsidR="000E7D8E">
        <w:t xml:space="preserve"> W tym miejscu</w:t>
      </w:r>
      <w:r w:rsidR="004B1041">
        <w:t xml:space="preserve"> widać też ostatnie zgłoszenia, zamówienia, reklamacje i zwroty. Przyciski </w:t>
      </w:r>
      <w:r w:rsidR="004B1041" w:rsidRPr="004B1041">
        <w:rPr>
          <w:i/>
        </w:rPr>
        <w:t>Więcej</w:t>
      </w:r>
      <w:r w:rsidR="004B1041">
        <w:t xml:space="preserve"> pokazują całą historię w zakresie danej aktywności (rys. 4.63). </w:t>
      </w:r>
    </w:p>
    <w:p w:rsidR="000E7D8E" w:rsidRDefault="000E7D8E" w:rsidP="000E7D8E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4429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ent_profil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8E" w:rsidRPr="000E7D8E" w:rsidRDefault="000E7D8E" w:rsidP="000E7D8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4.62</w:t>
      </w:r>
      <w:r>
        <w:rPr>
          <w:b w:val="0"/>
          <w:sz w:val="20"/>
          <w:szCs w:val="20"/>
        </w:rPr>
        <w:t xml:space="preserve"> Profil klienta</w:t>
      </w:r>
    </w:p>
    <w:p w:rsidR="00E06DC3" w:rsidRDefault="004B1041" w:rsidP="004B1041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31648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ia_klien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41" w:rsidRDefault="004B1041" w:rsidP="004B1041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4.63</w:t>
      </w:r>
      <w:r>
        <w:rPr>
          <w:b w:val="0"/>
          <w:sz w:val="20"/>
          <w:szCs w:val="20"/>
        </w:rPr>
        <w:t xml:space="preserve"> Historia zamówień klienta nr 57</w:t>
      </w:r>
    </w:p>
    <w:p w:rsidR="004B1041" w:rsidRDefault="004B1041" w:rsidP="004B1041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Zarządzanie pracownikami.</w:t>
      </w:r>
    </w:p>
    <w:p w:rsidR="004B1041" w:rsidRDefault="004B1041" w:rsidP="004B1041">
      <w:pPr>
        <w:pStyle w:val="Tekstpodstawowy"/>
      </w:pPr>
      <w:r>
        <w:t xml:space="preserve">Konta z uprawnieniami administrator mają dostęp do dodawania i edytowania kont pracowników. </w:t>
      </w:r>
      <w:r w:rsidR="007067A1">
        <w:t xml:space="preserve">Do listy pracowników (rys. 4.64) przechodzi się za pomocą przycisku </w:t>
      </w:r>
      <w:r w:rsidR="007067A1" w:rsidRPr="007067A1">
        <w:rPr>
          <w:i/>
        </w:rPr>
        <w:t>Pracownicy</w:t>
      </w:r>
      <w:r w:rsidR="007067A1">
        <w:t xml:space="preserve">. </w:t>
      </w:r>
    </w:p>
    <w:p w:rsidR="007067A1" w:rsidRDefault="007067A1" w:rsidP="007067A1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17792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ownicy_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A1" w:rsidRDefault="007067A1" w:rsidP="007067A1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4.64</w:t>
      </w:r>
      <w:r>
        <w:rPr>
          <w:b w:val="0"/>
          <w:sz w:val="20"/>
          <w:szCs w:val="20"/>
        </w:rPr>
        <w:t xml:space="preserve"> Lista pracowników</w:t>
      </w:r>
    </w:p>
    <w:p w:rsidR="007067A1" w:rsidRDefault="007067A1" w:rsidP="007067A1">
      <w:pPr>
        <w:pStyle w:val="Tekstpodstawowy"/>
        <w:ind w:firstLine="0"/>
      </w:pPr>
      <w:r>
        <w:t xml:space="preserve">W kolumnie </w:t>
      </w:r>
      <w:r w:rsidRPr="00DB3EB7">
        <w:rPr>
          <w:i/>
        </w:rPr>
        <w:t>ilość obsłużonych zamówień</w:t>
      </w:r>
      <w:r>
        <w:t xml:space="preserve"> przedstawiana jest suma zamówień zrealizowanych</w:t>
      </w:r>
      <w:r w:rsidR="00DB3EB7">
        <w:t>,</w:t>
      </w:r>
      <w:r>
        <w:t xml:space="preserve"> do których przypisany był dany pracownik. Może to służyć jako podstawa do przyznawania premii.</w:t>
      </w:r>
    </w:p>
    <w:p w:rsidR="007067A1" w:rsidRDefault="007067A1" w:rsidP="007067A1">
      <w:pPr>
        <w:pStyle w:val="Tekstpodstawowy"/>
      </w:pPr>
      <w:r>
        <w:t>Aby dodać nowego pracownika</w:t>
      </w:r>
      <w:r w:rsidR="00DB3EB7">
        <w:t>,</w:t>
      </w:r>
      <w:r>
        <w:t xml:space="preserve"> trzeba kliknąć przycisk </w:t>
      </w:r>
      <w:r w:rsidRPr="007067A1">
        <w:rPr>
          <w:i/>
        </w:rPr>
        <w:t>Nowy pracownik</w:t>
      </w:r>
      <w:r>
        <w:t>. Spowoduje to przekierowanie do strony z</w:t>
      </w:r>
      <w:r w:rsidR="00674BFD">
        <w:t xml:space="preserve"> formularzem (rys 4.65). Po uzupełnieniu pól i wciśnięciu przycisku </w:t>
      </w:r>
      <w:r w:rsidR="00674BFD" w:rsidRPr="00DB3EB7">
        <w:rPr>
          <w:i/>
        </w:rPr>
        <w:t>Aktualizuj</w:t>
      </w:r>
      <w:r w:rsidR="00674BFD">
        <w:t xml:space="preserve"> konto zostanie stworzone.</w:t>
      </w:r>
    </w:p>
    <w:p w:rsidR="00AE676A" w:rsidRDefault="00AE676A" w:rsidP="00AE676A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26080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ownik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6A" w:rsidRPr="00AE676A" w:rsidRDefault="00AE676A" w:rsidP="00AE676A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4.65</w:t>
      </w:r>
      <w:r>
        <w:rPr>
          <w:b w:val="0"/>
          <w:sz w:val="20"/>
          <w:szCs w:val="20"/>
        </w:rPr>
        <w:t xml:space="preserve"> Formularz dodawania/edytowania konta pracownika</w:t>
      </w:r>
    </w:p>
    <w:p w:rsidR="00674BFD" w:rsidRDefault="00674BFD" w:rsidP="007067A1">
      <w:pPr>
        <w:pStyle w:val="Tekstpodstawowy"/>
      </w:pPr>
      <w:r>
        <w:t xml:space="preserve">Jeśli administrator chce zmienić uprawnienia pracownikowi lub zaktualizować jego dane to na liście pracowników klika przycisk </w:t>
      </w:r>
      <w:r w:rsidRPr="00DB3EB7">
        <w:rPr>
          <w:i/>
        </w:rPr>
        <w:t>Edytuj</w:t>
      </w:r>
      <w:r>
        <w:t xml:space="preserve">. Wyświetlony zostanie formularz (rys. 4.65) uzupełniony danymi z bazy. Zmiana hasła możliwa jest po wciśnięciu przycisku </w:t>
      </w:r>
      <w:r w:rsidRPr="00674BFD">
        <w:rPr>
          <w:i/>
        </w:rPr>
        <w:t>Zmień hasło</w:t>
      </w:r>
      <w:r>
        <w:t>.</w:t>
      </w:r>
    </w:p>
    <w:p w:rsidR="006E7F14" w:rsidRDefault="006E7F14" w:rsidP="006E7F14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Wyszukiwarki produktów, zamówień i klientów.</w:t>
      </w:r>
    </w:p>
    <w:p w:rsidR="006E7F14" w:rsidRDefault="006E7F14" w:rsidP="006E7F14">
      <w:pPr>
        <w:pStyle w:val="Tekstpodstawowy"/>
      </w:pPr>
      <w:r>
        <w:t xml:space="preserve">W górnej części każdej strony znajduje się pasek z wyszukiwarkami (rys. 4.66). Umożliwia on szybkie znalezienie konkretnego produktu, zamówienia lub klienta. </w:t>
      </w:r>
    </w:p>
    <w:p w:rsidR="006E7F14" w:rsidRDefault="006E7F14" w:rsidP="006E7F14">
      <w:pPr>
        <w:pStyle w:val="Rysunek"/>
      </w:pPr>
      <w:r>
        <w:rPr>
          <w:noProof/>
          <w:lang w:eastAsia="pl-PL"/>
        </w:rPr>
        <w:drawing>
          <wp:inline distT="0" distB="0" distL="0" distR="0" wp14:anchorId="602DCE2D" wp14:editId="584B6D49">
            <wp:extent cx="4467600" cy="2628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yszukiwarki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14" w:rsidRDefault="006E7F14" w:rsidP="006E7F1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4.66</w:t>
      </w:r>
      <w:r>
        <w:rPr>
          <w:b w:val="0"/>
          <w:sz w:val="20"/>
          <w:szCs w:val="20"/>
        </w:rPr>
        <w:t xml:space="preserve"> Wyszukiwarka</w:t>
      </w:r>
    </w:p>
    <w:p w:rsidR="00314FF3" w:rsidRDefault="00C11B1F" w:rsidP="00314FF3">
      <w:r>
        <w:t>Wymagane dane:</w:t>
      </w:r>
    </w:p>
    <w:p w:rsidR="00C11B1F" w:rsidRDefault="00C11B1F" w:rsidP="00C11B1F">
      <w:pPr>
        <w:pStyle w:val="Listapunktowana2"/>
      </w:pPr>
      <w:r>
        <w:t>do produktów: numer lub część nazwy,</w:t>
      </w:r>
    </w:p>
    <w:p w:rsidR="00C11B1F" w:rsidRDefault="00C11B1F" w:rsidP="00C11B1F">
      <w:pPr>
        <w:pStyle w:val="Listapunktowana2"/>
      </w:pPr>
      <w:r>
        <w:lastRenderedPageBreak/>
        <w:t>do zamówień: numer, data lub imię/nazwisko zamawiającego,</w:t>
      </w:r>
    </w:p>
    <w:p w:rsidR="00C11B1F" w:rsidRDefault="00C11B1F" w:rsidP="00C11B1F">
      <w:pPr>
        <w:pStyle w:val="Listapunktowana2"/>
      </w:pPr>
      <w:r>
        <w:t>do klientów: numer, imię lub nazwisko</w:t>
      </w:r>
    </w:p>
    <w:p w:rsidR="000B488C" w:rsidRDefault="000B488C" w:rsidP="000B488C">
      <w:pPr>
        <w:pStyle w:val="Tekstpodstawowy"/>
        <w:ind w:firstLine="0"/>
      </w:pPr>
    </w:p>
    <w:p w:rsidR="000B488C" w:rsidRDefault="000B488C" w:rsidP="000B488C">
      <w:pPr>
        <w:pStyle w:val="Tekstpodstawowy"/>
        <w:ind w:firstLine="0"/>
      </w:pPr>
      <w:r>
        <w:t>Przykładowy wynik wyszukiwania produktu dla hasła „</w:t>
      </w:r>
      <w:proofErr w:type="spellStart"/>
      <w:r>
        <w:t>redmi</w:t>
      </w:r>
      <w:proofErr w:type="spellEnd"/>
      <w:r>
        <w:t>” zaprezentowano na rys. 4.67.</w:t>
      </w:r>
    </w:p>
    <w:p w:rsidR="00C11B1F" w:rsidRDefault="000B488C" w:rsidP="000B488C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41859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ynik wyszukiwania - redmi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8C" w:rsidRPr="000B488C" w:rsidRDefault="000B488C" w:rsidP="000B488C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4.67</w:t>
      </w:r>
      <w:r>
        <w:rPr>
          <w:b w:val="0"/>
          <w:sz w:val="20"/>
          <w:szCs w:val="20"/>
        </w:rPr>
        <w:t xml:space="preserve"> Przykładowy wynik wyszukiwania</w:t>
      </w: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83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C27C42" w:rsidP="0085095D">
      <w:pPr>
        <w:pStyle w:val="Bibliografia"/>
        <w:rPr>
          <w:lang w:val="en-US"/>
        </w:rPr>
      </w:pPr>
      <w:hyperlink r:id="rId84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85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86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87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88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89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90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91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92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93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7C42" w:rsidRDefault="00C27C42" w:rsidP="004F0278">
      <w:r>
        <w:separator/>
      </w:r>
    </w:p>
  </w:endnote>
  <w:endnote w:type="continuationSeparator" w:id="0">
    <w:p w:rsidR="00C27C42" w:rsidRDefault="00C27C42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7164" w:rsidRDefault="00857164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3254F7">
      <w:rPr>
        <w:noProof/>
      </w:rPr>
      <w:t>48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7164" w:rsidRDefault="00857164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254F7">
      <w:rPr>
        <w:noProof/>
      </w:rPr>
      <w:t>47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7C42" w:rsidRDefault="00C27C42" w:rsidP="004F0278">
      <w:r>
        <w:separator/>
      </w:r>
    </w:p>
  </w:footnote>
  <w:footnote w:type="continuationSeparator" w:id="0">
    <w:p w:rsidR="00C27C42" w:rsidRDefault="00C27C42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A76FB"/>
    <w:rsid w:val="000B2CDB"/>
    <w:rsid w:val="000B3A6C"/>
    <w:rsid w:val="000B488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E7D8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3373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2B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716D9"/>
    <w:rsid w:val="00286238"/>
    <w:rsid w:val="002924FB"/>
    <w:rsid w:val="00294A6A"/>
    <w:rsid w:val="0029659D"/>
    <w:rsid w:val="002A198C"/>
    <w:rsid w:val="002A5C75"/>
    <w:rsid w:val="002B0BDC"/>
    <w:rsid w:val="002B5D85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54F7"/>
    <w:rsid w:val="00326342"/>
    <w:rsid w:val="0032729C"/>
    <w:rsid w:val="00330D90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50ED"/>
    <w:rsid w:val="00356305"/>
    <w:rsid w:val="0035792C"/>
    <w:rsid w:val="00357943"/>
    <w:rsid w:val="00361C9A"/>
    <w:rsid w:val="003653A4"/>
    <w:rsid w:val="0037169D"/>
    <w:rsid w:val="00372483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0B48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456D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3010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0EE7"/>
    <w:rsid w:val="004B1041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C11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0889"/>
    <w:rsid w:val="00573A3B"/>
    <w:rsid w:val="00573CE3"/>
    <w:rsid w:val="0057601D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1A83"/>
    <w:rsid w:val="006520AB"/>
    <w:rsid w:val="0065562D"/>
    <w:rsid w:val="006559CC"/>
    <w:rsid w:val="00662871"/>
    <w:rsid w:val="00672DB7"/>
    <w:rsid w:val="00674BFD"/>
    <w:rsid w:val="00685A28"/>
    <w:rsid w:val="00687656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E7F14"/>
    <w:rsid w:val="006F0D3A"/>
    <w:rsid w:val="006F450A"/>
    <w:rsid w:val="006F79A3"/>
    <w:rsid w:val="00701984"/>
    <w:rsid w:val="007049F3"/>
    <w:rsid w:val="00704CB2"/>
    <w:rsid w:val="00705700"/>
    <w:rsid w:val="007067A1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46997"/>
    <w:rsid w:val="00750AB2"/>
    <w:rsid w:val="00761445"/>
    <w:rsid w:val="00762F2C"/>
    <w:rsid w:val="00765391"/>
    <w:rsid w:val="0076565C"/>
    <w:rsid w:val="00765C12"/>
    <w:rsid w:val="007666FA"/>
    <w:rsid w:val="00772373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0999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4F9"/>
    <w:rsid w:val="00825848"/>
    <w:rsid w:val="00826AA3"/>
    <w:rsid w:val="008300EE"/>
    <w:rsid w:val="00830B84"/>
    <w:rsid w:val="00834006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164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07F5"/>
    <w:rsid w:val="00892314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1CBF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C3AB6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1444"/>
    <w:rsid w:val="00AE49EF"/>
    <w:rsid w:val="00AE676A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16733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6230"/>
    <w:rsid w:val="00C0792D"/>
    <w:rsid w:val="00C11B1F"/>
    <w:rsid w:val="00C11F08"/>
    <w:rsid w:val="00C1284D"/>
    <w:rsid w:val="00C139E3"/>
    <w:rsid w:val="00C14899"/>
    <w:rsid w:val="00C154E4"/>
    <w:rsid w:val="00C16280"/>
    <w:rsid w:val="00C22F47"/>
    <w:rsid w:val="00C27036"/>
    <w:rsid w:val="00C27C42"/>
    <w:rsid w:val="00C27F3F"/>
    <w:rsid w:val="00C3045E"/>
    <w:rsid w:val="00C32769"/>
    <w:rsid w:val="00C330C2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4B31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2BA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B3EB7"/>
    <w:rsid w:val="00DC0F03"/>
    <w:rsid w:val="00DC1B00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6DC3"/>
    <w:rsid w:val="00E075F9"/>
    <w:rsid w:val="00E10448"/>
    <w:rsid w:val="00E10E8B"/>
    <w:rsid w:val="00E12149"/>
    <w:rsid w:val="00E1306D"/>
    <w:rsid w:val="00E14105"/>
    <w:rsid w:val="00E15808"/>
    <w:rsid w:val="00E171F4"/>
    <w:rsid w:val="00E1767B"/>
    <w:rsid w:val="00E20D9E"/>
    <w:rsid w:val="00E2298B"/>
    <w:rsid w:val="00E23E53"/>
    <w:rsid w:val="00E240CE"/>
    <w:rsid w:val="00E25461"/>
    <w:rsid w:val="00E25A27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3A65"/>
    <w:rsid w:val="00E9409A"/>
    <w:rsid w:val="00E94423"/>
    <w:rsid w:val="00E9476B"/>
    <w:rsid w:val="00EA1996"/>
    <w:rsid w:val="00EA53E9"/>
    <w:rsid w:val="00EB0FC1"/>
    <w:rsid w:val="00EB1E17"/>
    <w:rsid w:val="00EB25DE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1877"/>
    <w:rsid w:val="00EE324C"/>
    <w:rsid w:val="00EF0D1F"/>
    <w:rsid w:val="00EF3C01"/>
    <w:rsid w:val="00EF5BC5"/>
    <w:rsid w:val="00F00736"/>
    <w:rsid w:val="00F01308"/>
    <w:rsid w:val="00F02548"/>
    <w:rsid w:val="00F0329E"/>
    <w:rsid w:val="00F055AC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0275"/>
    <w:rsid w:val="00F41856"/>
    <w:rsid w:val="00F4260D"/>
    <w:rsid w:val="00F51006"/>
    <w:rsid w:val="00F54ABA"/>
    <w:rsid w:val="00F60B20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124F"/>
    <w:rsid w:val="00FE62D6"/>
    <w:rsid w:val="00FE7029"/>
    <w:rsid w:val="00FF3185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10448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10448"/>
    <w:rPr>
      <w:rFonts w:ascii="Times New Roman" w:hAnsi="Times New Roman"/>
      <w:lang w:eastAsia="en-US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1044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hyperlink" Target="%5b3%5d%20XAMPP%20https://pl.wikipedia.org/wiki/XAMPP" TargetMode="External"/><Relationship Id="rId89" Type="http://schemas.openxmlformats.org/officeDocument/2006/relationships/hyperlink" Target="https://getbootstrap.com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hyperlink" Target="https://github.com/PHPMailer/PHPMail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hyperlink" Target="https://www.testin.pl/strony-internetowe-poznaj-historie-jezyka-html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hyperlink" Target="https://w3techs.com/technologies/overview/programming_language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s://www.apachefriends.org/pl/index.html" TargetMode="External"/><Relationship Id="rId93" Type="http://schemas.openxmlformats.org/officeDocument/2006/relationships/hyperlink" Target="https://en.wikipedia.org/wiki/SQ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mfiles.pl/pl/index.php/Sklep_internetowy" TargetMode="External"/><Relationship Id="rId88" Type="http://schemas.openxmlformats.org/officeDocument/2006/relationships/hyperlink" Target="https://danielpietrasik.pl/historia-css/" TargetMode="External"/><Relationship Id="rId91" Type="http://schemas.openxmlformats.org/officeDocument/2006/relationships/hyperlink" Target="https://tcpdf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computersun.pl/php_db/mysql/wiedziec-o-mysql-w_89.html" TargetMode="External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241074A-EEFC-4381-916E-BE9660B60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2441</TotalTime>
  <Pages>61</Pages>
  <Words>7882</Words>
  <Characters>47292</Characters>
  <Application>Microsoft Office Word</Application>
  <DocSecurity>0</DocSecurity>
  <Lines>394</Lines>
  <Paragraphs>110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55064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683</cp:revision>
  <cp:lastPrinted>2019-12-27T20:31:00Z</cp:lastPrinted>
  <dcterms:created xsi:type="dcterms:W3CDTF">2017-12-17T11:35:00Z</dcterms:created>
  <dcterms:modified xsi:type="dcterms:W3CDTF">2020-01-21T18:07:00Z</dcterms:modified>
</cp:coreProperties>
</file>