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996CAF">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996CAF">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996CAF">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detaliczna.[20]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0596947"/>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0596948"/>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0596949"/>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0596950"/>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836643" w:rsidRDefault="00836643" w:rsidP="00836643">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836643" w:rsidRDefault="00836643" w:rsidP="00836643">
      <w:pPr>
        <w:pStyle w:val="PodRysunkiem"/>
        <w:rPr>
          <w:b w:val="0"/>
          <w:sz w:val="20"/>
          <w:szCs w:val="20"/>
        </w:rPr>
      </w:pPr>
      <w:r>
        <w:rPr>
          <w:sz w:val="20"/>
          <w:szCs w:val="20"/>
        </w:rPr>
        <w:t>Rys. 1.1</w:t>
      </w:r>
      <w:r>
        <w:rPr>
          <w:b w:val="0"/>
          <w:sz w:val="20"/>
          <w:szCs w:val="20"/>
        </w:rPr>
        <w:t xml:space="preserve"> Analityczny diagram klas</w:t>
      </w:r>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1A2789" w:rsidRDefault="001A2789" w:rsidP="001A2789">
      <w:pPr>
        <w:pStyle w:val="Rysunek"/>
      </w:pPr>
      <w:r>
        <w:rPr>
          <w:noProof/>
          <w:lang w:eastAsia="pl-PL"/>
        </w:rPr>
        <w:lastRenderedPageBreak/>
        <w:drawing>
          <wp:inline distT="0" distB="0" distL="0" distR="0">
            <wp:extent cx="5760085" cy="344297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tanów zamowienia.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442970"/>
                    </a:xfrm>
                    <a:prstGeom prst="rect">
                      <a:avLst/>
                    </a:prstGeom>
                  </pic:spPr>
                </pic:pic>
              </a:graphicData>
            </a:graphic>
          </wp:inline>
        </w:drawing>
      </w:r>
    </w:p>
    <w:p w:rsidR="0032729C" w:rsidRDefault="001A2789" w:rsidP="001A2789">
      <w:pPr>
        <w:pStyle w:val="PodRysunkiem"/>
        <w:rPr>
          <w:b w:val="0"/>
          <w:sz w:val="20"/>
        </w:rPr>
      </w:pPr>
      <w:r>
        <w:rPr>
          <w:sz w:val="20"/>
        </w:rPr>
        <w:t>Rys. 1.2</w:t>
      </w:r>
      <w:r>
        <w:rPr>
          <w:b w:val="0"/>
          <w:sz w:val="20"/>
        </w:rPr>
        <w:t xml:space="preserve"> Diagram stanów klasy zamówienie</w:t>
      </w:r>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E17B4B" w:rsidRDefault="00E17B4B" w:rsidP="00E17B4B">
      <w:pPr>
        <w:pStyle w:val="Rysunek"/>
      </w:pPr>
      <w:r>
        <w:rPr>
          <w:noProof/>
          <w:lang w:eastAsia="pl-PL"/>
        </w:rPr>
        <w:drawing>
          <wp:inline distT="0" distB="0" distL="0" distR="0">
            <wp:extent cx="5760085" cy="233045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tanów reklamacja.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0450"/>
                    </a:xfrm>
                    <a:prstGeom prst="rect">
                      <a:avLst/>
                    </a:prstGeom>
                  </pic:spPr>
                </pic:pic>
              </a:graphicData>
            </a:graphic>
          </wp:inline>
        </w:drawing>
      </w:r>
    </w:p>
    <w:p w:rsidR="00E17B4B" w:rsidRDefault="00E17B4B" w:rsidP="00E17B4B">
      <w:pPr>
        <w:pStyle w:val="PodRysunkiem"/>
        <w:rPr>
          <w:b w:val="0"/>
          <w:sz w:val="20"/>
        </w:rPr>
      </w:pPr>
      <w:r>
        <w:rPr>
          <w:sz w:val="20"/>
        </w:rPr>
        <w:t>Rys. 1.3</w:t>
      </w:r>
      <w:r>
        <w:rPr>
          <w:b w:val="0"/>
          <w:sz w:val="20"/>
        </w:rPr>
        <w:t xml:space="preserve"> Diagram stanów klasy reklamacja</w:t>
      </w:r>
    </w:p>
    <w:p w:rsidR="00E17B4B" w:rsidRDefault="00392A19" w:rsidP="00E17B4B">
      <w:pPr>
        <w:pStyle w:val="Tekstpodstawowy"/>
      </w:pPr>
      <w:r>
        <w:t xml:space="preserve">Zwrot ma stany podobne do reklamacji. Początkowo znajduje się w stanie Oczekiwanie na produkt. Następnie, po dostarczeniu sprzętu przechodzi w </w:t>
      </w:r>
      <w:r w:rsidRPr="00392A19">
        <w:rPr>
          <w:i/>
        </w:rPr>
        <w:t>W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392A19" w:rsidRDefault="00392A19" w:rsidP="00392A19">
      <w:pPr>
        <w:pStyle w:val="Rysunek"/>
      </w:pPr>
      <w:r>
        <w:rPr>
          <w:noProof/>
          <w:lang w:eastAsia="pl-PL"/>
        </w:rPr>
        <w:lastRenderedPageBreak/>
        <w:drawing>
          <wp:inline distT="0" distB="0" distL="0" distR="0">
            <wp:extent cx="5760085" cy="1984375"/>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tanów zwrot.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1984375"/>
                    </a:xfrm>
                    <a:prstGeom prst="rect">
                      <a:avLst/>
                    </a:prstGeom>
                  </pic:spPr>
                </pic:pic>
              </a:graphicData>
            </a:graphic>
          </wp:inline>
        </w:drawing>
      </w:r>
    </w:p>
    <w:p w:rsidR="00392A19" w:rsidRDefault="00392A19" w:rsidP="00392A19">
      <w:pPr>
        <w:pStyle w:val="PodRysunkiem"/>
        <w:rPr>
          <w:b w:val="0"/>
          <w:sz w:val="20"/>
        </w:rPr>
      </w:pPr>
      <w:r>
        <w:rPr>
          <w:sz w:val="20"/>
        </w:rPr>
        <w:t>Rys. 1.4</w:t>
      </w:r>
      <w:r>
        <w:rPr>
          <w:b w:val="0"/>
          <w:sz w:val="20"/>
        </w:rPr>
        <w:t xml:space="preserve"> Diagram stanów klasy zwrot</w:t>
      </w:r>
    </w:p>
    <w:p w:rsidR="00392A19" w:rsidRDefault="006072E6" w:rsidP="00392A19">
      <w:pPr>
        <w:pStyle w:val="Tekstpodstawowy"/>
      </w:pPr>
      <w:r>
        <w:t xml:space="preserve">Nowa dostawa ma stan </w:t>
      </w:r>
      <w:r w:rsidRPr="006072E6">
        <w:rPr>
          <w:i/>
        </w:rPr>
        <w:t>Oczekiwanie na towary</w:t>
      </w:r>
      <w:r>
        <w:t>. Jeżeli dostawa się powiedzie</w:t>
      </w:r>
      <w:r w:rsidR="00996FE5">
        <w:t>,</w:t>
      </w:r>
      <w:bookmarkStart w:id="8" w:name="_GoBack"/>
      <w:bookmarkEnd w:id="8"/>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072E6" w:rsidRDefault="006072E6" w:rsidP="006072E6">
      <w:pPr>
        <w:pStyle w:val="Rysunek"/>
      </w:pPr>
      <w:r>
        <w:rPr>
          <w:noProof/>
          <w:lang w:eastAsia="pl-PL"/>
        </w:rPr>
        <w:drawing>
          <wp:inline distT="0" distB="0" distL="0" distR="0">
            <wp:extent cx="5760085" cy="210058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tanów dostawa.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100580"/>
                    </a:xfrm>
                    <a:prstGeom prst="rect">
                      <a:avLst/>
                    </a:prstGeom>
                  </pic:spPr>
                </pic:pic>
              </a:graphicData>
            </a:graphic>
          </wp:inline>
        </w:drawing>
      </w:r>
    </w:p>
    <w:p w:rsidR="006072E6" w:rsidRPr="006072E6" w:rsidRDefault="006072E6" w:rsidP="006072E6">
      <w:pPr>
        <w:pStyle w:val="PodRysunkiem"/>
        <w:rPr>
          <w:b w:val="0"/>
          <w:sz w:val="20"/>
          <w:szCs w:val="20"/>
        </w:rPr>
      </w:pPr>
      <w:r>
        <w:rPr>
          <w:sz w:val="20"/>
          <w:szCs w:val="20"/>
        </w:rPr>
        <w:t>Rys. 1.5</w:t>
      </w:r>
      <w:r>
        <w:rPr>
          <w:b w:val="0"/>
          <w:sz w:val="20"/>
          <w:szCs w:val="20"/>
        </w:rPr>
        <w:t xml:space="preserve"> Diagram stanów klasy dostawa</w:t>
      </w: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9"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9"/>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0" w:name="_Toc30596952"/>
      <w:r w:rsidRPr="00C57843">
        <w:t>XAMPP</w:t>
      </w:r>
      <w:bookmarkEnd w:id="10"/>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1" w:name="_Toc30596953"/>
      <w:r>
        <w:t xml:space="preserve">Serwer </w:t>
      </w:r>
      <w:r w:rsidR="00390A64" w:rsidRPr="00C57843">
        <w:t>Apache</w:t>
      </w:r>
      <w:bookmarkEnd w:id="11"/>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2" w:name="_Toc30596954"/>
      <w:r>
        <w:t xml:space="preserve">Baza danych </w:t>
      </w:r>
      <w:r w:rsidR="00390A64" w:rsidRPr="00C57843">
        <w:t>MySQL</w:t>
      </w:r>
      <w:bookmarkEnd w:id="12"/>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3" w:name="_Toc30596955"/>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3"/>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4" w:name="_Toc30596956"/>
      <w:r w:rsidRPr="00C57843">
        <w:t>Bootstrap</w:t>
      </w:r>
      <w:bookmarkEnd w:id="14"/>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lastRenderedPageBreak/>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5" w:name="_Toc30596957"/>
      <w:r>
        <w:t xml:space="preserve">Język </w:t>
      </w:r>
      <w:r w:rsidR="00BA6B5F" w:rsidRPr="00C57843">
        <w:t>JavaScript</w:t>
      </w:r>
      <w:bookmarkEnd w:id="15"/>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6" w:name="_Toc30596958"/>
      <w:r>
        <w:t>Język skryptowy PHP</w:t>
      </w:r>
      <w:bookmarkEnd w:id="16"/>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7" w:name="_Toc30596959"/>
      <w:r w:rsidRPr="00C57843">
        <w:t>TCPDF</w:t>
      </w:r>
      <w:bookmarkEnd w:id="17"/>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8" w:name="_Toc30596960"/>
      <w:r>
        <w:t>PHPMailer</w:t>
      </w:r>
      <w:bookmarkEnd w:id="18"/>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9" w:name="_Toc30596961"/>
      <w:r w:rsidRPr="00C57843">
        <w:rPr>
          <w:color w:val="000000" w:themeColor="text1"/>
        </w:rPr>
        <w:lastRenderedPageBreak/>
        <w:t>Projekt techniczny</w:t>
      </w:r>
      <w:r w:rsidR="00314D9A" w:rsidRPr="00C57843">
        <w:rPr>
          <w:color w:val="000000" w:themeColor="text1"/>
        </w:rPr>
        <w:t xml:space="preserve"> systemu</w:t>
      </w:r>
      <w:bookmarkEnd w:id="19"/>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0" w:name="_Toc30596962"/>
      <w:r>
        <w:t xml:space="preserve">Wykorzystanie PHP do połączenia </w:t>
      </w:r>
      <w:r w:rsidR="002B7A6A">
        <w:t xml:space="preserve">z </w:t>
      </w:r>
      <w:r>
        <w:t>baz</w:t>
      </w:r>
      <w:r w:rsidR="002B7A6A">
        <w:t>ą</w:t>
      </w:r>
      <w:r>
        <w:t xml:space="preserve"> danych</w:t>
      </w:r>
      <w:bookmarkEnd w:id="20"/>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1" w:name="_Toc30596963"/>
      <w:r w:rsidRPr="0082551D">
        <w:t>Struktura bazy danych</w:t>
      </w:r>
      <w:bookmarkEnd w:id="21"/>
    </w:p>
    <w:p w:rsidR="00C86397" w:rsidRDefault="00333EBB" w:rsidP="00C86397">
      <w:pPr>
        <w:pStyle w:val="Tekstpodstawowy"/>
      </w:pPr>
      <w:ins w:id="22" w:author="stoch" w:date="2020-01-26T11:32:00Z">
        <w:r>
          <w:t>(Wyjaśnienie dotyczące dalszego tekstu: W teorii relacyjnych baz danych słowo „relacja” oznacza TABELĘ, a nie –</w:t>
        </w:r>
      </w:ins>
      <w:ins w:id="23" w:author="stoch" w:date="2020-01-26T11:33:00Z">
        <w:r>
          <w:t xml:space="preserve"> powiązanie między tabelami. Żeby uniknąć nieporozumień radzę </w:t>
        </w:r>
      </w:ins>
      <w:ins w:id="24" w:author="stoch" w:date="2020-01-26T11:39:00Z">
        <w:r>
          <w:t xml:space="preserve">w dalszej części Waszego opracowania </w:t>
        </w:r>
      </w:ins>
      <w:ins w:id="25" w:author="stoch" w:date="2020-01-26T11:40:00Z">
        <w:r>
          <w:t>nie używać słowa „relacja” w znaczeniu „powiązania”.</w:t>
        </w:r>
      </w:ins>
      <w:ins w:id="26"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7"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8" w:author="stoch" w:date="2020-01-26T11:45:00Z">
        <w:r w:rsidR="00BC572C">
          <w:rPr>
            <w:szCs w:val="20"/>
          </w:rPr>
          <w:t xml:space="preserve">, czyli istniejącej także przy wyłączonej bazie danych, gdy nic nie </w:t>
        </w:r>
      </w:ins>
      <w:ins w:id="29" w:author="stoch" w:date="2020-01-26T11:46:00Z">
        <w:r w:rsidR="00BC572C">
          <w:rPr>
            <w:szCs w:val="20"/>
          </w:rPr>
          <w:t>„działa”</w:t>
        </w:r>
      </w:ins>
      <w:ins w:id="30" w:author="stoch" w:date="2020-01-26T11:41:00Z">
        <w:r w:rsidR="00F54347">
          <w:rPr>
            <w:szCs w:val="20"/>
          </w:rPr>
          <w:t xml:space="preserve">), a nie </w:t>
        </w:r>
      </w:ins>
      <w:ins w:id="31" w:author="stoch" w:date="2020-01-26T11:43:00Z">
        <w:r w:rsidR="00F54347">
          <w:rPr>
            <w:szCs w:val="20"/>
          </w:rPr>
          <w:t>– „działania</w:t>
        </w:r>
      </w:ins>
      <w:ins w:id="32" w:author="stoch" w:date="2020-01-26T11:44:00Z">
        <w:r w:rsidR="00F54347">
          <w:rPr>
            <w:szCs w:val="20"/>
          </w:rPr>
          <w:t>”</w:t>
        </w:r>
      </w:ins>
      <w:ins w:id="33" w:author="stoch" w:date="2020-01-26T11:45:00Z">
        <w:r w:rsidR="00B95957">
          <w:rPr>
            <w:szCs w:val="20"/>
          </w:rPr>
          <w:t xml:space="preserve"> lub „oddziaływania”</w:t>
        </w:r>
      </w:ins>
      <w:ins w:id="34" w:author="stoch" w:date="2020-01-26T11:44:00Z">
        <w:r w:rsidR="00703FCD">
          <w:rPr>
            <w:szCs w:val="20"/>
          </w:rPr>
          <w:t>, co</w:t>
        </w:r>
      </w:ins>
      <w:ins w:id="35" w:author="stoch" w:date="2020-01-26T11:46:00Z">
        <w:r w:rsidR="00703FCD">
          <w:rPr>
            <w:szCs w:val="20"/>
          </w:rPr>
          <w:t> </w:t>
        </w:r>
      </w:ins>
      <w:ins w:id="36"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7" w:name="_Toc30596964"/>
      <w:r w:rsidRPr="00C57843">
        <w:rPr>
          <w:color w:val="000000" w:themeColor="text1"/>
        </w:rPr>
        <w:lastRenderedPageBreak/>
        <w:t>Implementacja systemu</w:t>
      </w:r>
      <w:bookmarkEnd w:id="37"/>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8" w:name="_Toc30596965"/>
      <w:r w:rsidRPr="00C57843">
        <w:t xml:space="preserve">Działanie </w:t>
      </w:r>
      <w:r w:rsidR="00C9107D" w:rsidRPr="00C57843">
        <w:t>strony internetowej okiem klienta</w:t>
      </w:r>
      <w:bookmarkEnd w:id="38"/>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9" w:name="_Toc30596966"/>
      <w:r w:rsidRPr="00C57843">
        <w:t>Ogólny wygląd</w:t>
      </w:r>
      <w:bookmarkEnd w:id="39"/>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24" o:title=""/>
          </v:shape>
          <o:OLEObject Type="Embed" ProgID="Visio.Drawing.15" ShapeID="_x0000_i1025" DrawAspect="Content" ObjectID="_1641833820" r:id="rId25"/>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40" w:name="_Toc30596967"/>
      <w:r>
        <w:t xml:space="preserve">Rejestracja, </w:t>
      </w:r>
      <w:r w:rsidR="00524D04" w:rsidRPr="00C57843">
        <w:t>logowanie</w:t>
      </w:r>
      <w:r>
        <w:t xml:space="preserve"> oraz przypominanie hasła</w:t>
      </w:r>
      <w:bookmarkEnd w:id="40"/>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2"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1" w:name="_Toc30596968"/>
      <w:r w:rsidRPr="00C57843">
        <w:t>Tworzenie zamówienia</w:t>
      </w:r>
      <w:bookmarkEnd w:id="41"/>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2" w:name="_Toc30596969"/>
      <w:r w:rsidRPr="00C57843">
        <w:lastRenderedPageBreak/>
        <w:t>Funkcje panelu użytkownika</w:t>
      </w:r>
      <w:bookmarkEnd w:id="42"/>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3" w:name="_Toc30596970"/>
      <w:r w:rsidRPr="00C57843">
        <w:t xml:space="preserve">Działanie </w:t>
      </w:r>
      <w:r w:rsidR="00C9107D" w:rsidRPr="00C57843">
        <w:t>panelu do obsługi sklepu komputerowego</w:t>
      </w:r>
      <w:bookmarkEnd w:id="43"/>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4" w:name="_Toc30596971"/>
      <w:r w:rsidRPr="00E72D9D">
        <w:t>Ogólny wygląd i strona główna</w:t>
      </w:r>
      <w:bookmarkEnd w:id="44"/>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45" w:name="_Toc30596972"/>
      <w:r w:rsidRPr="00C57843">
        <w:t>Obsługa zamówień</w:t>
      </w:r>
      <w:bookmarkEnd w:id="45"/>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6" w:name="_Toc30596973"/>
      <w:r w:rsidRPr="00C57843">
        <w:t>Reklamacje oraz zwroty</w:t>
      </w:r>
      <w:bookmarkEnd w:id="4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960F31" w:rsidP="004A50A2">
      <w:pPr>
        <w:pStyle w:val="Rysunek"/>
      </w:pPr>
      <w:r>
        <w:rPr>
          <w:noProof/>
          <w:lang w:eastAsia="pl-PL"/>
        </w:rPr>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w:t>
      </w:r>
      <w:r>
        <w:lastRenderedPageBreak/>
        <w:t xml:space="preserve">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960F31" w:rsidP="004A50A2">
      <w:pPr>
        <w:pStyle w:val="Rysunek"/>
      </w:pPr>
      <w:r>
        <w:rPr>
          <w:noProof/>
          <w:lang w:eastAsia="pl-PL"/>
        </w:rPr>
        <w:lastRenderedPageBreak/>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7" w:name="_Toc30596974"/>
      <w:r w:rsidRPr="00C57843">
        <w:lastRenderedPageBreak/>
        <w:t>Dodawanie oraz edytowanie produktów</w:t>
      </w:r>
      <w:bookmarkEnd w:id="47"/>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48" w:name="_Toc30596975"/>
      <w:r w:rsidRPr="00C57843">
        <w:t>Inne funkcje panelu administratora</w:t>
      </w:r>
      <w:bookmarkEnd w:id="48"/>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9" w:name="_Toc30596976"/>
      <w:r w:rsidRPr="00C57843">
        <w:rPr>
          <w:color w:val="000000" w:themeColor="text1"/>
        </w:rPr>
        <w:lastRenderedPageBreak/>
        <w:t>Podsumowanie</w:t>
      </w:r>
      <w:bookmarkEnd w:id="49"/>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50" w:name="_Toc30596977"/>
      <w:r w:rsidRPr="00C57843">
        <w:rPr>
          <w:color w:val="000000" w:themeColor="text1"/>
        </w:rPr>
        <w:lastRenderedPageBreak/>
        <w:t>Bibliografia</w:t>
      </w:r>
      <w:bookmarkEnd w:id="5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0"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996CAF" w:rsidP="0085095D">
      <w:pPr>
        <w:pStyle w:val="Bibliografia"/>
        <w:rPr>
          <w:lang w:val="en-US"/>
        </w:rPr>
      </w:pPr>
      <w:hyperlink r:id="rId91"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2"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93"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4"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5"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6"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7"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8"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9"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0"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1"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2"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3" w:history="1">
        <w:r>
          <w:rPr>
            <w:rStyle w:val="Hipercze"/>
          </w:rPr>
          <w:t>https://positiveretail.pl/bledy-w-zarzadzaniu-sklepem/</w:t>
        </w:r>
      </w:hyperlink>
    </w:p>
    <w:p w:rsidR="00E52F00" w:rsidRDefault="00E52F00" w:rsidP="0085095D">
      <w:pPr>
        <w:pStyle w:val="Bibliografia"/>
        <w:rPr>
          <w:rStyle w:val="Hipercze"/>
        </w:rPr>
      </w:pPr>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1" w:name="_Toc30596978"/>
      <w:r w:rsidRPr="00C57843">
        <w:rPr>
          <w:color w:val="000000" w:themeColor="text1"/>
        </w:rPr>
        <w:lastRenderedPageBreak/>
        <w:t>Spis tabel</w:t>
      </w:r>
      <w:bookmarkEnd w:id="51"/>
    </w:p>
    <w:p w:rsidR="00C51964" w:rsidRPr="00C57843" w:rsidRDefault="00C51964" w:rsidP="00C51964">
      <w:pPr>
        <w:pStyle w:val="Nagwek1"/>
        <w:numPr>
          <w:ilvl w:val="0"/>
          <w:numId w:val="0"/>
        </w:numPr>
        <w:rPr>
          <w:color w:val="000000" w:themeColor="text1"/>
        </w:rPr>
      </w:pPr>
      <w:bookmarkStart w:id="52" w:name="_Toc30596979"/>
      <w:r w:rsidRPr="00C57843">
        <w:rPr>
          <w:color w:val="000000" w:themeColor="text1"/>
        </w:rPr>
        <w:lastRenderedPageBreak/>
        <w:t>Spis Rysunków</w:t>
      </w:r>
      <w:bookmarkEnd w:id="5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42E" w:rsidRDefault="00A3642E" w:rsidP="004F0278">
      <w:r>
        <w:separator/>
      </w:r>
    </w:p>
  </w:endnote>
  <w:endnote w:type="continuationSeparator" w:id="0">
    <w:p w:rsidR="00A3642E" w:rsidRDefault="00A3642E"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6CAF" w:rsidRDefault="00996CAF"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996CAF" w:rsidRDefault="00996CAF">
        <w:pPr>
          <w:pStyle w:val="Stopka"/>
        </w:pPr>
        <w:r>
          <w:fldChar w:fldCharType="begin"/>
        </w:r>
        <w:r>
          <w:instrText>PAGE   \* MERGEFORMAT</w:instrText>
        </w:r>
        <w:r>
          <w:fldChar w:fldCharType="separate"/>
        </w:r>
        <w:r w:rsidR="00996FE5">
          <w:rPr>
            <w:noProof/>
          </w:rPr>
          <w:t>12</w:t>
        </w:r>
        <w:r>
          <w:fldChar w:fldCharType="end"/>
        </w:r>
      </w:p>
    </w:sdtContent>
  </w:sdt>
  <w:p w:rsidR="00996CAF" w:rsidRDefault="00996CAF">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6CAF" w:rsidRDefault="00996CAF" w:rsidP="004F0278">
    <w:pPr>
      <w:pStyle w:val="Stopka"/>
      <w:jc w:val="right"/>
    </w:pPr>
    <w:r>
      <w:fldChar w:fldCharType="begin"/>
    </w:r>
    <w:r>
      <w:instrText xml:space="preserve"> PAGE   \* MERGEFORMAT </w:instrText>
    </w:r>
    <w:r>
      <w:fldChar w:fldCharType="separate"/>
    </w:r>
    <w:r w:rsidR="00996FE5">
      <w:rPr>
        <w:noProof/>
      </w:rPr>
      <w:t>11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42E" w:rsidRDefault="00A3642E" w:rsidP="004F0278">
      <w:r>
        <w:separator/>
      </w:r>
    </w:p>
  </w:footnote>
  <w:footnote w:type="continuationSeparator" w:id="0">
    <w:p w:rsidR="00A3642E" w:rsidRDefault="00A3642E"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5875"/>
    <w:rsid w:val="00086CB4"/>
    <w:rsid w:val="0008781A"/>
    <w:rsid w:val="000913D9"/>
    <w:rsid w:val="00091E1F"/>
    <w:rsid w:val="00093262"/>
    <w:rsid w:val="00095504"/>
    <w:rsid w:val="000958C5"/>
    <w:rsid w:val="000A2165"/>
    <w:rsid w:val="000A3A81"/>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526E"/>
    <w:rsid w:val="001A7A8B"/>
    <w:rsid w:val="001B4774"/>
    <w:rsid w:val="001B56C3"/>
    <w:rsid w:val="001B6EB0"/>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7F4B"/>
    <w:rsid w:val="002602CB"/>
    <w:rsid w:val="00260B20"/>
    <w:rsid w:val="002635C5"/>
    <w:rsid w:val="002639C7"/>
    <w:rsid w:val="00264A55"/>
    <w:rsid w:val="00286238"/>
    <w:rsid w:val="0028795E"/>
    <w:rsid w:val="002924FB"/>
    <w:rsid w:val="00294A6A"/>
    <w:rsid w:val="0029659D"/>
    <w:rsid w:val="002A198C"/>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2CE0"/>
    <w:rsid w:val="00385D2B"/>
    <w:rsid w:val="00386E7C"/>
    <w:rsid w:val="00390215"/>
    <w:rsid w:val="00390A64"/>
    <w:rsid w:val="00392A19"/>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798D"/>
    <w:rsid w:val="004901D8"/>
    <w:rsid w:val="00492024"/>
    <w:rsid w:val="00493DCA"/>
    <w:rsid w:val="004952EB"/>
    <w:rsid w:val="00495D69"/>
    <w:rsid w:val="004A4928"/>
    <w:rsid w:val="004A50A2"/>
    <w:rsid w:val="004B26CC"/>
    <w:rsid w:val="004B62A5"/>
    <w:rsid w:val="004B7EC2"/>
    <w:rsid w:val="004C54D7"/>
    <w:rsid w:val="004D0373"/>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C7352"/>
    <w:rsid w:val="005D10C3"/>
    <w:rsid w:val="005D407D"/>
    <w:rsid w:val="005D6E0A"/>
    <w:rsid w:val="005E00D7"/>
    <w:rsid w:val="005E3073"/>
    <w:rsid w:val="005E4244"/>
    <w:rsid w:val="005E4704"/>
    <w:rsid w:val="005E7F31"/>
    <w:rsid w:val="005F2FD5"/>
    <w:rsid w:val="005F515F"/>
    <w:rsid w:val="00601474"/>
    <w:rsid w:val="00602190"/>
    <w:rsid w:val="00605B8F"/>
    <w:rsid w:val="006062B6"/>
    <w:rsid w:val="006072E6"/>
    <w:rsid w:val="006116CB"/>
    <w:rsid w:val="00620B8E"/>
    <w:rsid w:val="006267F6"/>
    <w:rsid w:val="006307A8"/>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E4F"/>
    <w:rsid w:val="00721752"/>
    <w:rsid w:val="00722F4E"/>
    <w:rsid w:val="00722FFF"/>
    <w:rsid w:val="0072443D"/>
    <w:rsid w:val="0072756B"/>
    <w:rsid w:val="00730D37"/>
    <w:rsid w:val="0073185C"/>
    <w:rsid w:val="00734CA7"/>
    <w:rsid w:val="00741FB2"/>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805EF"/>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642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A55B4"/>
    <w:rsid w:val="00AC1B09"/>
    <w:rsid w:val="00AC5D83"/>
    <w:rsid w:val="00AC6B9D"/>
    <w:rsid w:val="00AC7C75"/>
    <w:rsid w:val="00AD0A2A"/>
    <w:rsid w:val="00AE03E6"/>
    <w:rsid w:val="00AE0D88"/>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55E9E"/>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17B4B"/>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1A02"/>
    <w:rsid w:val="00F227B8"/>
    <w:rsid w:val="00F23036"/>
    <w:rsid w:val="00F23B41"/>
    <w:rsid w:val="00F30082"/>
    <w:rsid w:val="00F30E27"/>
    <w:rsid w:val="00F34860"/>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5197"/>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ww.apachefriends.org/pl/index.htm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localhost/lepsza/confirmation.php?key=56dbe91f1ed1622a728eeceb626d2b2f27560e90ae0fabc86579b0a408f9a0579da9"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https://pl.wikipedia.org/wiki/Cena_detaliczna"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mfiles.pl/pl/index.php/Sklep_internetowy" TargetMode="External"/><Relationship Id="rId95" Type="http://schemas.openxmlformats.org/officeDocument/2006/relationships/hyperlink" Target="https://danielpietrasik.pl/historia-cs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en.wikipedia.org/wiki/SQL"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computersun.pl/php_db/mysql/wiedziec-o-mysql-w_89.html" TargetMode="External"/><Relationship Id="rId98" Type="http://schemas.openxmlformats.org/officeDocument/2006/relationships/hyperlink" Target="https://tcpdf.or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positiveretail.pl/bledy-w-zarzadzaniu-sklepe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5b3%5d%20XAMPP%20https://pl.wikipedia.org/wiki/XAMPP" TargetMode="External"/><Relationship Id="rId96"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testin.pl/strony-internetowe-poznaj-historie-jezyka-html/" TargetMode="External"/><Relationship Id="rId99" Type="http://schemas.openxmlformats.org/officeDocument/2006/relationships/hyperlink" Target="https://github.com/PHPMailer/PHPMailer" TargetMode="External"/><Relationship Id="rId101" Type="http://schemas.openxmlformats.org/officeDocument/2006/relationships/hyperlink" Target="https://www.michalwolski.pl/diagramy-uml/diagram-kla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3techs.com/technologies/overview/programming_language" TargetMode="External"/><Relationship Id="rId10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DFFC1C-17A3-4613-9E06-E965FB0B3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TotalTime>
  <Pages>65</Pages>
  <Words>9026</Words>
  <Characters>54156</Characters>
  <Application>Microsoft Office Word</Application>
  <DocSecurity>0</DocSecurity>
  <Lines>451</Lines>
  <Paragraphs>126</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63056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754</cp:revision>
  <cp:lastPrinted>2019-12-27T20:31:00Z</cp:lastPrinted>
  <dcterms:created xsi:type="dcterms:W3CDTF">2017-12-17T11:35:00Z</dcterms:created>
  <dcterms:modified xsi:type="dcterms:W3CDTF">2020-01-29T19:10:00Z</dcterms:modified>
</cp:coreProperties>
</file>