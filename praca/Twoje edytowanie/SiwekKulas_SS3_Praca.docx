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DAC" w:rsidRDefault="00C12DAC" w:rsidP="00C12DAC">
      <w:pPr>
        <w:spacing w:line="360" w:lineRule="auto"/>
        <w:jc w:val="center"/>
        <w:rPr>
          <w:sz w:val="32"/>
          <w:szCs w:val="32"/>
        </w:rPr>
      </w:pPr>
      <w:r>
        <w:rPr>
          <w:sz w:val="32"/>
          <w:szCs w:val="32"/>
        </w:rPr>
        <w:t>Państwowa Wyższa Szkoła Zawodowa w Tarnowie</w:t>
      </w:r>
    </w:p>
    <w:p w:rsidR="00C12DAC" w:rsidRPr="00F31F02" w:rsidRDefault="00C12DAC" w:rsidP="00C12DAC">
      <w:pPr>
        <w:tabs>
          <w:tab w:val="left" w:pos="5040"/>
        </w:tabs>
        <w:spacing w:line="360" w:lineRule="auto"/>
        <w:jc w:val="center"/>
        <w:rPr>
          <w:szCs w:val="24"/>
        </w:rPr>
      </w:pPr>
    </w:p>
    <w:p w:rsidR="00C12DAC" w:rsidRPr="00F31F02" w:rsidRDefault="00C12DAC" w:rsidP="00C12DAC">
      <w:pPr>
        <w:spacing w:line="360" w:lineRule="auto"/>
        <w:jc w:val="center"/>
        <w:rPr>
          <w:szCs w:val="24"/>
        </w:rPr>
      </w:pPr>
      <w:r w:rsidRPr="00BB5855">
        <w:rPr>
          <w:rFonts w:ascii="Calibri" w:hAnsi="Calibri"/>
          <w:noProof/>
          <w:lang w:eastAsia="pl-PL"/>
        </w:rPr>
        <w:drawing>
          <wp:inline distT="0" distB="0" distL="0" distR="0">
            <wp:extent cx="1397000" cy="1368966"/>
            <wp:effectExtent l="19050" t="0" r="0" b="0"/>
            <wp:docPr id="70" name="Obraz 7" descr="Znalezione obrazy dla zapytania pwsz tarnÃ³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nalezione obrazy dla zapytania pwsz tarnÃ³w logo"/>
                    <pic:cNvPicPr>
                      <a:picLocks noChangeAspect="1" noChangeArrowheads="1"/>
                    </pic:cNvPicPr>
                  </pic:nvPicPr>
                  <pic:blipFill>
                    <a:blip r:embed="rId9" cstate="print"/>
                    <a:srcRect/>
                    <a:stretch>
                      <a:fillRect/>
                    </a:stretch>
                  </pic:blipFill>
                  <pic:spPr bwMode="auto">
                    <a:xfrm>
                      <a:off x="0" y="0"/>
                      <a:ext cx="1397000" cy="1368966"/>
                    </a:xfrm>
                    <a:prstGeom prst="rect">
                      <a:avLst/>
                    </a:prstGeom>
                    <a:noFill/>
                    <a:ln w="9525">
                      <a:noFill/>
                      <a:miter lim="800000"/>
                      <a:headEnd/>
                      <a:tailEnd/>
                    </a:ln>
                  </pic:spPr>
                </pic:pic>
              </a:graphicData>
            </a:graphic>
          </wp:inline>
        </w:drawing>
      </w:r>
    </w:p>
    <w:p w:rsidR="00C12DAC" w:rsidRDefault="00C12DAC" w:rsidP="00C12DAC">
      <w:pPr>
        <w:spacing w:line="276" w:lineRule="auto"/>
        <w:jc w:val="center"/>
        <w:rPr>
          <w:sz w:val="32"/>
          <w:szCs w:val="32"/>
        </w:rPr>
      </w:pPr>
    </w:p>
    <w:p w:rsidR="00C12DAC" w:rsidRDefault="00C12DAC" w:rsidP="00C12DAC">
      <w:pPr>
        <w:spacing w:line="276" w:lineRule="auto"/>
        <w:jc w:val="center"/>
        <w:rPr>
          <w:sz w:val="32"/>
          <w:szCs w:val="32"/>
        </w:rPr>
      </w:pPr>
      <w:r>
        <w:rPr>
          <w:sz w:val="32"/>
          <w:szCs w:val="32"/>
        </w:rPr>
        <w:t xml:space="preserve">Wydział </w:t>
      </w:r>
      <w:r w:rsidR="00246E97">
        <w:rPr>
          <w:sz w:val="32"/>
          <w:szCs w:val="32"/>
        </w:rPr>
        <w:t>P</w:t>
      </w:r>
      <w:r>
        <w:rPr>
          <w:sz w:val="32"/>
          <w:szCs w:val="32"/>
        </w:rPr>
        <w:t>olitechniczny</w:t>
      </w:r>
    </w:p>
    <w:p w:rsidR="00C12DAC" w:rsidRPr="00F31F02" w:rsidRDefault="00C12DAC" w:rsidP="00C12DAC">
      <w:pPr>
        <w:spacing w:line="276" w:lineRule="auto"/>
        <w:jc w:val="center"/>
        <w:rPr>
          <w:szCs w:val="24"/>
        </w:rPr>
      </w:pPr>
    </w:p>
    <w:p w:rsidR="00C12DAC" w:rsidRDefault="00C12DAC" w:rsidP="00C12DAC">
      <w:pPr>
        <w:spacing w:line="276" w:lineRule="auto"/>
        <w:jc w:val="center"/>
        <w:rPr>
          <w:b/>
          <w:szCs w:val="32"/>
        </w:rPr>
      </w:pPr>
      <w:r w:rsidRPr="00FE4420">
        <w:rPr>
          <w:b/>
          <w:szCs w:val="32"/>
        </w:rPr>
        <w:t>Kierunek: Informatyka</w:t>
      </w:r>
    </w:p>
    <w:p w:rsidR="00C12DAC" w:rsidRPr="00FE4420" w:rsidRDefault="00C12DAC" w:rsidP="00C12DAC">
      <w:pPr>
        <w:spacing w:line="360" w:lineRule="auto"/>
        <w:jc w:val="center"/>
        <w:rPr>
          <w:szCs w:val="32"/>
        </w:rPr>
      </w:pPr>
      <w:r w:rsidRPr="00FE4420">
        <w:rPr>
          <w:szCs w:val="32"/>
        </w:rPr>
        <w:t>Specjalność: Informatyka stosowana</w:t>
      </w:r>
    </w:p>
    <w:p w:rsidR="00C12DAC" w:rsidRDefault="00C12DAC" w:rsidP="00C12DAC">
      <w:pPr>
        <w:spacing w:line="360" w:lineRule="auto"/>
        <w:jc w:val="center"/>
        <w:rPr>
          <w:szCs w:val="32"/>
        </w:rPr>
      </w:pPr>
      <w:r w:rsidRPr="00FE4420">
        <w:rPr>
          <w:szCs w:val="32"/>
        </w:rPr>
        <w:t>2019/2020</w:t>
      </w:r>
    </w:p>
    <w:p w:rsidR="00C12DAC" w:rsidRDefault="00C12DAC" w:rsidP="00C12DAC">
      <w:pPr>
        <w:spacing w:line="360" w:lineRule="auto"/>
        <w:jc w:val="center"/>
        <w:rPr>
          <w:szCs w:val="32"/>
        </w:rPr>
      </w:pPr>
    </w:p>
    <w:p w:rsidR="00C12DAC" w:rsidRDefault="00C12DAC" w:rsidP="00C12DAC">
      <w:pPr>
        <w:spacing w:line="360" w:lineRule="auto"/>
        <w:jc w:val="center"/>
        <w:rPr>
          <w:szCs w:val="32"/>
        </w:rPr>
      </w:pPr>
      <w:r>
        <w:rPr>
          <w:szCs w:val="32"/>
        </w:rPr>
        <w:t>Dominik Siwek</w:t>
      </w:r>
    </w:p>
    <w:p w:rsidR="00C12DAC" w:rsidRDefault="00C12DAC" w:rsidP="00C12DAC">
      <w:pPr>
        <w:spacing w:line="360" w:lineRule="auto"/>
        <w:jc w:val="center"/>
        <w:rPr>
          <w:szCs w:val="32"/>
        </w:rPr>
      </w:pPr>
      <w:r>
        <w:rPr>
          <w:szCs w:val="32"/>
        </w:rPr>
        <w:t>Dawid Kulas</w:t>
      </w: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276" w:lineRule="auto"/>
        <w:jc w:val="center"/>
        <w:rPr>
          <w:szCs w:val="32"/>
        </w:rPr>
      </w:pPr>
    </w:p>
    <w:p w:rsidR="00C12DAC" w:rsidRDefault="00C12DAC" w:rsidP="00C12DAC">
      <w:pPr>
        <w:spacing w:line="360" w:lineRule="auto"/>
        <w:jc w:val="center"/>
        <w:rPr>
          <w:szCs w:val="32"/>
        </w:rPr>
      </w:pPr>
      <w:r>
        <w:rPr>
          <w:szCs w:val="32"/>
        </w:rPr>
        <w:t>PRACA INŻYNIERSKA</w:t>
      </w:r>
    </w:p>
    <w:p w:rsidR="00C12DAC" w:rsidRDefault="00C12DAC" w:rsidP="00C12DAC">
      <w:pPr>
        <w:spacing w:line="276" w:lineRule="auto"/>
        <w:jc w:val="center"/>
        <w:rPr>
          <w:b/>
          <w:sz w:val="28"/>
          <w:szCs w:val="28"/>
        </w:rPr>
      </w:pPr>
      <w:r>
        <w:rPr>
          <w:b/>
          <w:sz w:val="28"/>
          <w:szCs w:val="28"/>
        </w:rPr>
        <w:t xml:space="preserve">Zaprojektowanie i wykonanie systemu wspomagającego </w:t>
      </w:r>
      <w:r w:rsidR="000611C4">
        <w:rPr>
          <w:b/>
          <w:sz w:val="28"/>
          <w:szCs w:val="28"/>
        </w:rPr>
        <w:br/>
      </w:r>
      <w:r>
        <w:rPr>
          <w:b/>
          <w:sz w:val="28"/>
          <w:szCs w:val="28"/>
        </w:rPr>
        <w:t>działalność sklepu ze sprzętem komputerowym</w:t>
      </w:r>
    </w:p>
    <w:p w:rsidR="00C12DAC" w:rsidRPr="00FE4420" w:rsidRDefault="00C12DAC" w:rsidP="00C12DAC">
      <w:pPr>
        <w:spacing w:line="276" w:lineRule="auto"/>
        <w:jc w:val="center"/>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after="240" w:line="276" w:lineRule="auto"/>
        <w:rPr>
          <w:b/>
          <w:szCs w:val="24"/>
        </w:rPr>
      </w:pPr>
    </w:p>
    <w:p w:rsidR="00C12DAC" w:rsidRDefault="00C12DAC" w:rsidP="00C12DAC">
      <w:pPr>
        <w:spacing w:line="276" w:lineRule="auto"/>
        <w:rPr>
          <w:b/>
          <w:szCs w:val="24"/>
        </w:rPr>
      </w:pPr>
    </w:p>
    <w:p w:rsidR="00C12DAC" w:rsidRPr="00FE4420" w:rsidRDefault="00C12DAC" w:rsidP="00C12DAC">
      <w:pPr>
        <w:spacing w:line="360" w:lineRule="auto"/>
        <w:jc w:val="right"/>
        <w:rPr>
          <w:szCs w:val="24"/>
        </w:rPr>
      </w:pPr>
      <w:r w:rsidRPr="00FE4420">
        <w:rPr>
          <w:szCs w:val="24"/>
        </w:rPr>
        <w:t>Promotor pracy:</w:t>
      </w:r>
    </w:p>
    <w:p w:rsidR="00C12DAC" w:rsidRDefault="00C12DAC" w:rsidP="00C12DAC">
      <w:pPr>
        <w:spacing w:line="360" w:lineRule="auto"/>
        <w:jc w:val="right"/>
        <w:rPr>
          <w:szCs w:val="24"/>
        </w:rPr>
      </w:pPr>
      <w:r w:rsidRPr="00FE4420">
        <w:rPr>
          <w:szCs w:val="24"/>
        </w:rPr>
        <w:t>dr inż. Stanisław Stoch</w:t>
      </w:r>
    </w:p>
    <w:p w:rsidR="00C12DAC" w:rsidRDefault="00C12DAC" w:rsidP="00C12DAC">
      <w:pPr>
        <w:spacing w:line="360" w:lineRule="auto"/>
        <w:rPr>
          <w:szCs w:val="24"/>
        </w:rPr>
      </w:pPr>
    </w:p>
    <w:p w:rsidR="00C12DAC" w:rsidRDefault="00C12DAC" w:rsidP="00C12DAC">
      <w:pPr>
        <w:spacing w:line="360" w:lineRule="auto"/>
        <w:rPr>
          <w:szCs w:val="24"/>
        </w:rPr>
      </w:pPr>
    </w:p>
    <w:p w:rsidR="00C12DAC" w:rsidRPr="00FE4420" w:rsidRDefault="00C12DAC" w:rsidP="00C12DAC">
      <w:pPr>
        <w:spacing w:line="360" w:lineRule="auto"/>
        <w:jc w:val="center"/>
        <w:rPr>
          <w:szCs w:val="24"/>
        </w:rPr>
      </w:pPr>
      <w:r>
        <w:rPr>
          <w:szCs w:val="24"/>
        </w:rPr>
        <w:t>Tarnów 2020r.</w:t>
      </w:r>
    </w:p>
    <w:p w:rsidR="001C5E4A" w:rsidRDefault="001C5E4A">
      <w:pPr>
        <w:sectPr w:rsidR="001C5E4A" w:rsidSect="00F00736">
          <w:footerReference w:type="default" r:id="rId10"/>
          <w:type w:val="oddPage"/>
          <w:pgSz w:w="11906" w:h="16838" w:code="9"/>
          <w:pgMar w:top="1418" w:right="1134" w:bottom="1418" w:left="1134" w:header="709" w:footer="709" w:gutter="567"/>
          <w:pgNumType w:start="1"/>
          <w:cols w:space="708"/>
          <w:docGrid w:linePitch="360"/>
        </w:sectPr>
      </w:pPr>
      <w:r>
        <w:lastRenderedPageBreak/>
        <w:br w:type="page"/>
      </w:r>
    </w:p>
    <w:sdt>
      <w:sdtPr>
        <w:rPr>
          <w:rFonts w:ascii="Times New Roman" w:eastAsia="Calibri" w:hAnsi="Times New Roman" w:cs="Times New Roman"/>
          <w:b w:val="0"/>
          <w:bCs w:val="0"/>
          <w:color w:val="000000" w:themeColor="text1"/>
          <w:sz w:val="24"/>
          <w:szCs w:val="22"/>
        </w:rPr>
        <w:id w:val="34126813"/>
        <w:docPartObj>
          <w:docPartGallery w:val="Table of Contents"/>
          <w:docPartUnique/>
        </w:docPartObj>
      </w:sdtPr>
      <w:sdtContent>
        <w:p w:rsidR="00800681" w:rsidRPr="00C57843" w:rsidRDefault="00800681" w:rsidP="00FC7D0A">
          <w:pPr>
            <w:pStyle w:val="Nagwekspisutreci"/>
            <w:rPr>
              <w:color w:val="000000" w:themeColor="text1"/>
            </w:rPr>
          </w:pPr>
          <w:r w:rsidRPr="00C57843">
            <w:rPr>
              <w:color w:val="000000" w:themeColor="text1"/>
            </w:rPr>
            <w:t>Spis treści</w:t>
          </w:r>
        </w:p>
        <w:p w:rsidR="00C12DAC" w:rsidRDefault="003C4E16">
          <w:pPr>
            <w:pStyle w:val="Spistreci1"/>
            <w:rPr>
              <w:rFonts w:asciiTheme="minorHAnsi" w:eastAsiaTheme="minorEastAsia" w:hAnsiTheme="minorHAnsi" w:cstheme="minorBidi"/>
              <w:noProof/>
              <w:sz w:val="22"/>
              <w:lang w:eastAsia="pl-PL"/>
            </w:rPr>
          </w:pPr>
          <w:r w:rsidRPr="00C57843">
            <w:rPr>
              <w:color w:val="000000" w:themeColor="text1"/>
            </w:rPr>
            <w:fldChar w:fldCharType="begin"/>
          </w:r>
          <w:r w:rsidR="00800681" w:rsidRPr="00C57843">
            <w:rPr>
              <w:color w:val="000000" w:themeColor="text1"/>
            </w:rPr>
            <w:instrText xml:space="preserve"> TOC \o "1-3" \h \z \u </w:instrText>
          </w:r>
          <w:r w:rsidRPr="00C57843">
            <w:rPr>
              <w:color w:val="000000" w:themeColor="text1"/>
            </w:rPr>
            <w:fldChar w:fldCharType="separate"/>
          </w:r>
          <w:hyperlink w:anchor="_Toc30596943" w:history="1">
            <w:r w:rsidR="00C12DAC" w:rsidRPr="00536911">
              <w:rPr>
                <w:rStyle w:val="Hipercze"/>
                <w:noProof/>
              </w:rPr>
              <w:t>Wstęp</w:t>
            </w:r>
            <w:r w:rsidR="00C12DAC">
              <w:rPr>
                <w:noProof/>
                <w:webHidden/>
              </w:rPr>
              <w:tab/>
            </w:r>
            <w:r>
              <w:rPr>
                <w:noProof/>
                <w:webHidden/>
              </w:rPr>
              <w:fldChar w:fldCharType="begin"/>
            </w:r>
            <w:r w:rsidR="00C12DAC">
              <w:rPr>
                <w:noProof/>
                <w:webHidden/>
              </w:rPr>
              <w:instrText xml:space="preserve"> PAGEREF _Toc30596943 \h </w:instrText>
            </w:r>
            <w:r>
              <w:rPr>
                <w:noProof/>
                <w:webHidden/>
              </w:rPr>
            </w:r>
            <w:r>
              <w:rPr>
                <w:noProof/>
                <w:webHidden/>
              </w:rPr>
              <w:fldChar w:fldCharType="separate"/>
            </w:r>
            <w:r w:rsidR="00C12DAC">
              <w:rPr>
                <w:noProof/>
                <w:webHidden/>
              </w:rPr>
              <w:t>5</w:t>
            </w:r>
            <w:r>
              <w:rPr>
                <w:noProof/>
                <w:webHidden/>
              </w:rPr>
              <w:fldChar w:fldCharType="end"/>
            </w:r>
          </w:hyperlink>
        </w:p>
        <w:p w:rsidR="00C12DAC" w:rsidRDefault="00E21396">
          <w:pPr>
            <w:pStyle w:val="Spistreci1"/>
            <w:rPr>
              <w:rFonts w:asciiTheme="minorHAnsi" w:eastAsiaTheme="minorEastAsia" w:hAnsiTheme="minorHAnsi" w:cstheme="minorBidi"/>
              <w:noProof/>
              <w:sz w:val="22"/>
              <w:lang w:eastAsia="pl-PL"/>
            </w:rPr>
          </w:pPr>
          <w:hyperlink w:anchor="_Toc30596944" w:history="1">
            <w:r w:rsidR="00C12DAC" w:rsidRPr="00536911">
              <w:rPr>
                <w:rStyle w:val="Hipercze"/>
                <w:noProof/>
              </w:rPr>
              <w:t>1.</w:t>
            </w:r>
            <w:r w:rsidR="00C12DAC">
              <w:rPr>
                <w:rFonts w:asciiTheme="minorHAnsi" w:eastAsiaTheme="minorEastAsia" w:hAnsiTheme="minorHAnsi" w:cstheme="minorBidi"/>
                <w:noProof/>
                <w:sz w:val="22"/>
                <w:lang w:eastAsia="pl-PL"/>
              </w:rPr>
              <w:tab/>
            </w:r>
            <w:r w:rsidR="00C12DAC" w:rsidRPr="00536911">
              <w:rPr>
                <w:rStyle w:val="Hipercze"/>
                <w:noProof/>
              </w:rPr>
              <w:t>Sklep internetowy okiem biznesu</w:t>
            </w:r>
            <w:r w:rsidR="00C12DAC">
              <w:rPr>
                <w:noProof/>
                <w:webHidden/>
              </w:rPr>
              <w:tab/>
            </w:r>
            <w:r w:rsidR="003C4E16">
              <w:rPr>
                <w:noProof/>
                <w:webHidden/>
              </w:rPr>
              <w:fldChar w:fldCharType="begin"/>
            </w:r>
            <w:r w:rsidR="00C12DAC">
              <w:rPr>
                <w:noProof/>
                <w:webHidden/>
              </w:rPr>
              <w:instrText xml:space="preserve"> PAGEREF _Toc30596944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45" w:history="1">
            <w:r w:rsidR="00C12DAC" w:rsidRPr="00536911">
              <w:rPr>
                <w:rStyle w:val="Hipercze"/>
                <w:noProof/>
              </w:rPr>
              <w:t>1.1.</w:t>
            </w:r>
            <w:r w:rsidR="00C12DAC">
              <w:rPr>
                <w:rFonts w:asciiTheme="minorHAnsi" w:eastAsiaTheme="minorEastAsia" w:hAnsiTheme="minorHAnsi" w:cstheme="minorBidi"/>
                <w:noProof/>
                <w:sz w:val="22"/>
                <w:lang w:eastAsia="pl-PL"/>
              </w:rPr>
              <w:tab/>
            </w:r>
            <w:r w:rsidR="00C12DAC" w:rsidRPr="00536911">
              <w:rPr>
                <w:rStyle w:val="Hipercze"/>
                <w:noProof/>
              </w:rPr>
              <w:t>Czym jest sklep internetowy?</w:t>
            </w:r>
            <w:r w:rsidR="00C12DAC">
              <w:rPr>
                <w:noProof/>
                <w:webHidden/>
              </w:rPr>
              <w:tab/>
            </w:r>
            <w:r w:rsidR="003C4E16">
              <w:rPr>
                <w:noProof/>
                <w:webHidden/>
              </w:rPr>
              <w:fldChar w:fldCharType="begin"/>
            </w:r>
            <w:r w:rsidR="00C12DAC">
              <w:rPr>
                <w:noProof/>
                <w:webHidden/>
              </w:rPr>
              <w:instrText xml:space="preserve"> PAGEREF _Toc30596945 \h </w:instrText>
            </w:r>
            <w:r w:rsidR="003C4E16">
              <w:rPr>
                <w:noProof/>
                <w:webHidden/>
              </w:rPr>
            </w:r>
            <w:r w:rsidR="003C4E16">
              <w:rPr>
                <w:noProof/>
                <w:webHidden/>
              </w:rPr>
              <w:fldChar w:fldCharType="separate"/>
            </w:r>
            <w:r w:rsidR="00C12DAC">
              <w:rPr>
                <w:noProof/>
                <w:webHidden/>
              </w:rPr>
              <w:t>6</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46" w:history="1">
            <w:r w:rsidR="00C12DAC" w:rsidRPr="00536911">
              <w:rPr>
                <w:rStyle w:val="Hipercze"/>
                <w:noProof/>
              </w:rPr>
              <w:t>1.2.</w:t>
            </w:r>
            <w:r w:rsidR="00C12DAC">
              <w:rPr>
                <w:rFonts w:asciiTheme="minorHAnsi" w:eastAsiaTheme="minorEastAsia" w:hAnsiTheme="minorHAnsi" w:cstheme="minorBidi"/>
                <w:noProof/>
                <w:sz w:val="22"/>
                <w:lang w:eastAsia="pl-PL"/>
              </w:rPr>
              <w:tab/>
            </w:r>
            <w:r w:rsidR="00C12DAC" w:rsidRPr="00536911">
              <w:rPr>
                <w:rStyle w:val="Hipercze"/>
                <w:noProof/>
              </w:rPr>
              <w:t>Opis działania sklepu</w:t>
            </w:r>
            <w:r w:rsidR="00C12DAC">
              <w:rPr>
                <w:noProof/>
                <w:webHidden/>
              </w:rPr>
              <w:tab/>
            </w:r>
            <w:r w:rsidR="003C4E16">
              <w:rPr>
                <w:noProof/>
                <w:webHidden/>
              </w:rPr>
              <w:fldChar w:fldCharType="begin"/>
            </w:r>
            <w:r w:rsidR="00C12DAC">
              <w:rPr>
                <w:noProof/>
                <w:webHidden/>
              </w:rPr>
              <w:instrText xml:space="preserve"> PAGEREF _Toc30596946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47" w:history="1">
            <w:r w:rsidR="00C12DAC" w:rsidRPr="00536911">
              <w:rPr>
                <w:rStyle w:val="Hipercze"/>
                <w:noProof/>
              </w:rPr>
              <w:t>1.3.</w:t>
            </w:r>
            <w:r w:rsidR="00C12DAC">
              <w:rPr>
                <w:rFonts w:asciiTheme="minorHAnsi" w:eastAsiaTheme="minorEastAsia" w:hAnsiTheme="minorHAnsi" w:cstheme="minorBidi"/>
                <w:noProof/>
                <w:sz w:val="22"/>
                <w:lang w:eastAsia="pl-PL"/>
              </w:rPr>
              <w:tab/>
            </w:r>
            <w:r w:rsidR="00C12DAC" w:rsidRPr="00536911">
              <w:rPr>
                <w:rStyle w:val="Hipercze"/>
                <w:noProof/>
              </w:rPr>
              <w:t>Zapotrzebowanie na system</w:t>
            </w:r>
            <w:r w:rsidR="00C12DAC">
              <w:rPr>
                <w:noProof/>
                <w:webHidden/>
              </w:rPr>
              <w:tab/>
            </w:r>
            <w:r w:rsidR="003C4E16">
              <w:rPr>
                <w:noProof/>
                <w:webHidden/>
              </w:rPr>
              <w:fldChar w:fldCharType="begin"/>
            </w:r>
            <w:r w:rsidR="00C12DAC">
              <w:rPr>
                <w:noProof/>
                <w:webHidden/>
              </w:rPr>
              <w:instrText xml:space="preserve"> PAGEREF _Toc30596947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48" w:history="1">
            <w:r w:rsidR="00C12DAC" w:rsidRPr="00536911">
              <w:rPr>
                <w:rStyle w:val="Hipercze"/>
                <w:noProof/>
              </w:rPr>
              <w:t>1.3.1.</w:t>
            </w:r>
            <w:r w:rsidR="00C12DAC">
              <w:rPr>
                <w:rFonts w:asciiTheme="minorHAnsi" w:eastAsiaTheme="minorEastAsia" w:hAnsiTheme="minorHAnsi" w:cstheme="minorBidi"/>
                <w:noProof/>
                <w:sz w:val="22"/>
                <w:lang w:eastAsia="pl-PL"/>
              </w:rPr>
              <w:tab/>
            </w:r>
            <w:r w:rsidR="00C12DAC" w:rsidRPr="00536911">
              <w:rPr>
                <w:rStyle w:val="Hipercze"/>
                <w:noProof/>
              </w:rPr>
              <w:t>Koncepcja strony internetowej</w:t>
            </w:r>
            <w:r w:rsidR="00C12DAC">
              <w:rPr>
                <w:noProof/>
                <w:webHidden/>
              </w:rPr>
              <w:tab/>
            </w:r>
            <w:r w:rsidR="003C4E16">
              <w:rPr>
                <w:noProof/>
                <w:webHidden/>
              </w:rPr>
              <w:fldChar w:fldCharType="begin"/>
            </w:r>
            <w:r w:rsidR="00C12DAC">
              <w:rPr>
                <w:noProof/>
                <w:webHidden/>
              </w:rPr>
              <w:instrText xml:space="preserve"> PAGEREF _Toc30596948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49" w:history="1">
            <w:r w:rsidR="00C12DAC" w:rsidRPr="00536911">
              <w:rPr>
                <w:rStyle w:val="Hipercze"/>
                <w:noProof/>
              </w:rPr>
              <w:t>1.3.2.</w:t>
            </w:r>
            <w:r w:rsidR="00C12DAC">
              <w:rPr>
                <w:rFonts w:asciiTheme="minorHAnsi" w:eastAsiaTheme="minorEastAsia" w:hAnsiTheme="minorHAnsi" w:cstheme="minorBidi"/>
                <w:noProof/>
                <w:sz w:val="22"/>
                <w:lang w:eastAsia="pl-PL"/>
              </w:rPr>
              <w:tab/>
            </w:r>
            <w:r w:rsidR="00C12DAC" w:rsidRPr="00536911">
              <w:rPr>
                <w:rStyle w:val="Hipercze"/>
                <w:noProof/>
              </w:rPr>
              <w:t>Koncepcja panelu obsługi systemem</w:t>
            </w:r>
            <w:r w:rsidR="00C12DAC">
              <w:rPr>
                <w:noProof/>
                <w:webHidden/>
              </w:rPr>
              <w:tab/>
            </w:r>
            <w:r w:rsidR="003C4E16">
              <w:rPr>
                <w:noProof/>
                <w:webHidden/>
              </w:rPr>
              <w:fldChar w:fldCharType="begin"/>
            </w:r>
            <w:r w:rsidR="00C12DAC">
              <w:rPr>
                <w:noProof/>
                <w:webHidden/>
              </w:rPr>
              <w:instrText xml:space="preserve"> PAGEREF _Toc30596949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50" w:history="1">
            <w:r w:rsidR="00C12DAC" w:rsidRPr="00536911">
              <w:rPr>
                <w:rStyle w:val="Hipercze"/>
                <w:noProof/>
              </w:rPr>
              <w:t>1.3.3.</w:t>
            </w:r>
            <w:r w:rsidR="00C12DAC">
              <w:rPr>
                <w:rFonts w:asciiTheme="minorHAnsi" w:eastAsiaTheme="minorEastAsia" w:hAnsiTheme="minorHAnsi" w:cstheme="minorBidi"/>
                <w:noProof/>
                <w:sz w:val="22"/>
                <w:lang w:eastAsia="pl-PL"/>
              </w:rPr>
              <w:tab/>
            </w:r>
            <w:r w:rsidR="00C12DAC" w:rsidRPr="00536911">
              <w:rPr>
                <w:rStyle w:val="Hipercze"/>
                <w:noProof/>
              </w:rPr>
              <w:t>Architektura systemu</w:t>
            </w:r>
            <w:r w:rsidR="00C12DAC">
              <w:rPr>
                <w:noProof/>
                <w:webHidden/>
              </w:rPr>
              <w:tab/>
            </w:r>
            <w:r w:rsidR="003C4E16">
              <w:rPr>
                <w:noProof/>
                <w:webHidden/>
              </w:rPr>
              <w:fldChar w:fldCharType="begin"/>
            </w:r>
            <w:r w:rsidR="00C12DAC">
              <w:rPr>
                <w:noProof/>
                <w:webHidden/>
              </w:rPr>
              <w:instrText xml:space="preserve"> PAGEREF _Toc30596950 \h </w:instrText>
            </w:r>
            <w:r w:rsidR="003C4E16">
              <w:rPr>
                <w:noProof/>
                <w:webHidden/>
              </w:rPr>
            </w:r>
            <w:r w:rsidR="003C4E16">
              <w:rPr>
                <w:noProof/>
                <w:webHidden/>
              </w:rPr>
              <w:fldChar w:fldCharType="separate"/>
            </w:r>
            <w:r w:rsidR="00C12DAC">
              <w:rPr>
                <w:noProof/>
                <w:webHidden/>
              </w:rPr>
              <w:t>7</w:t>
            </w:r>
            <w:r w:rsidR="003C4E16">
              <w:rPr>
                <w:noProof/>
                <w:webHidden/>
              </w:rPr>
              <w:fldChar w:fldCharType="end"/>
            </w:r>
          </w:hyperlink>
        </w:p>
        <w:p w:rsidR="00C12DAC" w:rsidRDefault="00E21396">
          <w:pPr>
            <w:pStyle w:val="Spistreci1"/>
            <w:rPr>
              <w:rFonts w:asciiTheme="minorHAnsi" w:eastAsiaTheme="minorEastAsia" w:hAnsiTheme="minorHAnsi" w:cstheme="minorBidi"/>
              <w:noProof/>
              <w:sz w:val="22"/>
              <w:lang w:eastAsia="pl-PL"/>
            </w:rPr>
          </w:pPr>
          <w:hyperlink w:anchor="_Toc30596951" w:history="1">
            <w:r w:rsidR="00C12DAC" w:rsidRPr="00536911">
              <w:rPr>
                <w:rStyle w:val="Hipercze"/>
                <w:noProof/>
              </w:rPr>
              <w:t>2.</w:t>
            </w:r>
            <w:r w:rsidR="00C12DAC">
              <w:rPr>
                <w:rFonts w:asciiTheme="minorHAnsi" w:eastAsiaTheme="minorEastAsia" w:hAnsiTheme="minorHAnsi" w:cstheme="minorBidi"/>
                <w:noProof/>
                <w:sz w:val="22"/>
                <w:lang w:eastAsia="pl-PL"/>
              </w:rPr>
              <w:tab/>
            </w:r>
            <w:r w:rsidR="00C12DAC" w:rsidRPr="00536911">
              <w:rPr>
                <w:rStyle w:val="Hipercze"/>
                <w:noProof/>
              </w:rPr>
              <w:t>Wykorzystane języki, biblioteki oraz technologie</w:t>
            </w:r>
            <w:r w:rsidR="00C12DAC">
              <w:rPr>
                <w:noProof/>
                <w:webHidden/>
              </w:rPr>
              <w:tab/>
            </w:r>
            <w:r w:rsidR="003C4E16">
              <w:rPr>
                <w:noProof/>
                <w:webHidden/>
              </w:rPr>
              <w:fldChar w:fldCharType="begin"/>
            </w:r>
            <w:r w:rsidR="00C12DAC">
              <w:rPr>
                <w:noProof/>
                <w:webHidden/>
              </w:rPr>
              <w:instrText xml:space="preserve"> PAGEREF _Toc30596951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52" w:history="1">
            <w:r w:rsidR="00C12DAC" w:rsidRPr="00536911">
              <w:rPr>
                <w:rStyle w:val="Hipercze"/>
                <w:noProof/>
              </w:rPr>
              <w:t>2.1.</w:t>
            </w:r>
            <w:r w:rsidR="00C12DAC">
              <w:rPr>
                <w:rFonts w:asciiTheme="minorHAnsi" w:eastAsiaTheme="minorEastAsia" w:hAnsiTheme="minorHAnsi" w:cstheme="minorBidi"/>
                <w:noProof/>
                <w:sz w:val="22"/>
                <w:lang w:eastAsia="pl-PL"/>
              </w:rPr>
              <w:tab/>
            </w:r>
            <w:r w:rsidR="00C12DAC" w:rsidRPr="00536911">
              <w:rPr>
                <w:rStyle w:val="Hipercze"/>
                <w:noProof/>
              </w:rPr>
              <w:t>XAMPP</w:t>
            </w:r>
            <w:r w:rsidR="00C12DAC">
              <w:rPr>
                <w:noProof/>
                <w:webHidden/>
              </w:rPr>
              <w:tab/>
            </w:r>
            <w:r w:rsidR="003C4E16">
              <w:rPr>
                <w:noProof/>
                <w:webHidden/>
              </w:rPr>
              <w:fldChar w:fldCharType="begin"/>
            </w:r>
            <w:r w:rsidR="00C12DAC">
              <w:rPr>
                <w:noProof/>
                <w:webHidden/>
              </w:rPr>
              <w:instrText xml:space="preserve"> PAGEREF _Toc30596952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53" w:history="1">
            <w:r w:rsidR="00C12DAC" w:rsidRPr="00536911">
              <w:rPr>
                <w:rStyle w:val="Hipercze"/>
                <w:noProof/>
              </w:rPr>
              <w:t>2.1.1.</w:t>
            </w:r>
            <w:r w:rsidR="00C12DAC">
              <w:rPr>
                <w:rFonts w:asciiTheme="minorHAnsi" w:eastAsiaTheme="minorEastAsia" w:hAnsiTheme="minorHAnsi" w:cstheme="minorBidi"/>
                <w:noProof/>
                <w:sz w:val="22"/>
                <w:lang w:eastAsia="pl-PL"/>
              </w:rPr>
              <w:tab/>
            </w:r>
            <w:r w:rsidR="00C12DAC" w:rsidRPr="00536911">
              <w:rPr>
                <w:rStyle w:val="Hipercze"/>
                <w:noProof/>
              </w:rPr>
              <w:t>Serwer Apache</w:t>
            </w:r>
            <w:r w:rsidR="00C12DAC">
              <w:rPr>
                <w:noProof/>
                <w:webHidden/>
              </w:rPr>
              <w:tab/>
            </w:r>
            <w:r w:rsidR="003C4E16">
              <w:rPr>
                <w:noProof/>
                <w:webHidden/>
              </w:rPr>
              <w:fldChar w:fldCharType="begin"/>
            </w:r>
            <w:r w:rsidR="00C12DAC">
              <w:rPr>
                <w:noProof/>
                <w:webHidden/>
              </w:rPr>
              <w:instrText xml:space="preserve"> PAGEREF _Toc30596953 \h </w:instrText>
            </w:r>
            <w:r w:rsidR="003C4E16">
              <w:rPr>
                <w:noProof/>
                <w:webHidden/>
              </w:rPr>
            </w:r>
            <w:r w:rsidR="003C4E16">
              <w:rPr>
                <w:noProof/>
                <w:webHidden/>
              </w:rPr>
              <w:fldChar w:fldCharType="separate"/>
            </w:r>
            <w:r w:rsidR="00C12DAC">
              <w:rPr>
                <w:noProof/>
                <w:webHidden/>
              </w:rPr>
              <w:t>8</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54" w:history="1">
            <w:r w:rsidR="00C12DAC" w:rsidRPr="00536911">
              <w:rPr>
                <w:rStyle w:val="Hipercze"/>
                <w:noProof/>
              </w:rPr>
              <w:t>2.1.2.</w:t>
            </w:r>
            <w:r w:rsidR="00C12DAC">
              <w:rPr>
                <w:rFonts w:asciiTheme="minorHAnsi" w:eastAsiaTheme="minorEastAsia" w:hAnsiTheme="minorHAnsi" w:cstheme="minorBidi"/>
                <w:noProof/>
                <w:sz w:val="22"/>
                <w:lang w:eastAsia="pl-PL"/>
              </w:rPr>
              <w:tab/>
            </w:r>
            <w:r w:rsidR="00C12DAC" w:rsidRPr="00536911">
              <w:rPr>
                <w:rStyle w:val="Hipercze"/>
                <w:noProof/>
              </w:rPr>
              <w:t>Baza danych MySQL</w:t>
            </w:r>
            <w:r w:rsidR="00C12DAC">
              <w:rPr>
                <w:noProof/>
                <w:webHidden/>
              </w:rPr>
              <w:tab/>
            </w:r>
            <w:r w:rsidR="003C4E16">
              <w:rPr>
                <w:noProof/>
                <w:webHidden/>
              </w:rPr>
              <w:fldChar w:fldCharType="begin"/>
            </w:r>
            <w:r w:rsidR="00C12DAC">
              <w:rPr>
                <w:noProof/>
                <w:webHidden/>
              </w:rPr>
              <w:instrText xml:space="preserve"> PAGEREF _Toc30596954 \h </w:instrText>
            </w:r>
            <w:r w:rsidR="003C4E16">
              <w:rPr>
                <w:noProof/>
                <w:webHidden/>
              </w:rPr>
            </w:r>
            <w:r w:rsidR="003C4E16">
              <w:rPr>
                <w:noProof/>
                <w:webHidden/>
              </w:rPr>
              <w:fldChar w:fldCharType="separate"/>
            </w:r>
            <w:r w:rsidR="00C12DAC">
              <w:rPr>
                <w:noProof/>
                <w:webHidden/>
              </w:rPr>
              <w:t>9</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55" w:history="1">
            <w:r w:rsidR="00C12DAC" w:rsidRPr="00536911">
              <w:rPr>
                <w:rStyle w:val="Hipercze"/>
                <w:noProof/>
              </w:rPr>
              <w:t>2.2.</w:t>
            </w:r>
            <w:r w:rsidR="00C12DAC">
              <w:rPr>
                <w:rFonts w:asciiTheme="minorHAnsi" w:eastAsiaTheme="minorEastAsia" w:hAnsiTheme="minorHAnsi" w:cstheme="minorBidi"/>
                <w:noProof/>
                <w:sz w:val="22"/>
                <w:lang w:eastAsia="pl-PL"/>
              </w:rPr>
              <w:tab/>
            </w:r>
            <w:r w:rsidR="00C12DAC" w:rsidRPr="00536911">
              <w:rPr>
                <w:rStyle w:val="Hipercze"/>
                <w:noProof/>
                <w:shd w:val="clear" w:color="auto" w:fill="FFFFFF"/>
              </w:rPr>
              <w:t>Język znaczników HTML i kaskadowe arkusze stylów CSS</w:t>
            </w:r>
            <w:r w:rsidR="00C12DAC">
              <w:rPr>
                <w:noProof/>
                <w:webHidden/>
              </w:rPr>
              <w:tab/>
            </w:r>
            <w:r w:rsidR="003C4E16">
              <w:rPr>
                <w:noProof/>
                <w:webHidden/>
              </w:rPr>
              <w:fldChar w:fldCharType="begin"/>
            </w:r>
            <w:r w:rsidR="00C12DAC">
              <w:rPr>
                <w:noProof/>
                <w:webHidden/>
              </w:rPr>
              <w:instrText xml:space="preserve"> PAGEREF _Toc30596955 \h </w:instrText>
            </w:r>
            <w:r w:rsidR="003C4E16">
              <w:rPr>
                <w:noProof/>
                <w:webHidden/>
              </w:rPr>
            </w:r>
            <w:r w:rsidR="003C4E16">
              <w:rPr>
                <w:noProof/>
                <w:webHidden/>
              </w:rPr>
              <w:fldChar w:fldCharType="separate"/>
            </w:r>
            <w:r w:rsidR="00C12DAC">
              <w:rPr>
                <w:noProof/>
                <w:webHidden/>
              </w:rPr>
              <w:t>10</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56" w:history="1">
            <w:r w:rsidR="00C12DAC" w:rsidRPr="00536911">
              <w:rPr>
                <w:rStyle w:val="Hipercze"/>
                <w:noProof/>
              </w:rPr>
              <w:t>2.3.</w:t>
            </w:r>
            <w:r w:rsidR="00C12DAC">
              <w:rPr>
                <w:rFonts w:asciiTheme="minorHAnsi" w:eastAsiaTheme="minorEastAsia" w:hAnsiTheme="minorHAnsi" w:cstheme="minorBidi"/>
                <w:noProof/>
                <w:sz w:val="22"/>
                <w:lang w:eastAsia="pl-PL"/>
              </w:rPr>
              <w:tab/>
            </w:r>
            <w:r w:rsidR="00C12DAC" w:rsidRPr="00536911">
              <w:rPr>
                <w:rStyle w:val="Hipercze"/>
                <w:noProof/>
              </w:rPr>
              <w:t>Bootstrap</w:t>
            </w:r>
            <w:r w:rsidR="00C12DAC">
              <w:rPr>
                <w:noProof/>
                <w:webHidden/>
              </w:rPr>
              <w:tab/>
            </w:r>
            <w:r w:rsidR="003C4E16">
              <w:rPr>
                <w:noProof/>
                <w:webHidden/>
              </w:rPr>
              <w:fldChar w:fldCharType="begin"/>
            </w:r>
            <w:r w:rsidR="00C12DAC">
              <w:rPr>
                <w:noProof/>
                <w:webHidden/>
              </w:rPr>
              <w:instrText xml:space="preserve"> PAGEREF _Toc30596956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57" w:history="1">
            <w:r w:rsidR="00C12DAC" w:rsidRPr="00536911">
              <w:rPr>
                <w:rStyle w:val="Hipercze"/>
                <w:noProof/>
              </w:rPr>
              <w:t>2.4.</w:t>
            </w:r>
            <w:r w:rsidR="00C12DAC">
              <w:rPr>
                <w:rFonts w:asciiTheme="minorHAnsi" w:eastAsiaTheme="minorEastAsia" w:hAnsiTheme="minorHAnsi" w:cstheme="minorBidi"/>
                <w:noProof/>
                <w:sz w:val="22"/>
                <w:lang w:eastAsia="pl-PL"/>
              </w:rPr>
              <w:tab/>
            </w:r>
            <w:r w:rsidR="00C12DAC" w:rsidRPr="00536911">
              <w:rPr>
                <w:rStyle w:val="Hipercze"/>
                <w:noProof/>
              </w:rPr>
              <w:t>Język JavaScript</w:t>
            </w:r>
            <w:r w:rsidR="00C12DAC">
              <w:rPr>
                <w:noProof/>
                <w:webHidden/>
              </w:rPr>
              <w:tab/>
            </w:r>
            <w:r w:rsidR="003C4E16">
              <w:rPr>
                <w:noProof/>
                <w:webHidden/>
              </w:rPr>
              <w:fldChar w:fldCharType="begin"/>
            </w:r>
            <w:r w:rsidR="00C12DAC">
              <w:rPr>
                <w:noProof/>
                <w:webHidden/>
              </w:rPr>
              <w:instrText xml:space="preserve"> PAGEREF _Toc30596957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58" w:history="1">
            <w:r w:rsidR="00C12DAC" w:rsidRPr="00536911">
              <w:rPr>
                <w:rStyle w:val="Hipercze"/>
                <w:noProof/>
              </w:rPr>
              <w:t>2.5.</w:t>
            </w:r>
            <w:r w:rsidR="00C12DAC">
              <w:rPr>
                <w:rFonts w:asciiTheme="minorHAnsi" w:eastAsiaTheme="minorEastAsia" w:hAnsiTheme="minorHAnsi" w:cstheme="minorBidi"/>
                <w:noProof/>
                <w:sz w:val="22"/>
                <w:lang w:eastAsia="pl-PL"/>
              </w:rPr>
              <w:tab/>
            </w:r>
            <w:r w:rsidR="00C12DAC" w:rsidRPr="00536911">
              <w:rPr>
                <w:rStyle w:val="Hipercze"/>
                <w:noProof/>
              </w:rPr>
              <w:t>Język skryptowy PHP</w:t>
            </w:r>
            <w:r w:rsidR="00C12DAC">
              <w:rPr>
                <w:noProof/>
                <w:webHidden/>
              </w:rPr>
              <w:tab/>
            </w:r>
            <w:r w:rsidR="003C4E16">
              <w:rPr>
                <w:noProof/>
                <w:webHidden/>
              </w:rPr>
              <w:fldChar w:fldCharType="begin"/>
            </w:r>
            <w:r w:rsidR="00C12DAC">
              <w:rPr>
                <w:noProof/>
                <w:webHidden/>
              </w:rPr>
              <w:instrText xml:space="preserve"> PAGEREF _Toc30596958 \h </w:instrText>
            </w:r>
            <w:r w:rsidR="003C4E16">
              <w:rPr>
                <w:noProof/>
                <w:webHidden/>
              </w:rPr>
            </w:r>
            <w:r w:rsidR="003C4E16">
              <w:rPr>
                <w:noProof/>
                <w:webHidden/>
              </w:rPr>
              <w:fldChar w:fldCharType="separate"/>
            </w:r>
            <w:r w:rsidR="00C12DAC">
              <w:rPr>
                <w:noProof/>
                <w:webHidden/>
              </w:rPr>
              <w:t>11</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59" w:history="1">
            <w:r w:rsidR="00C12DAC" w:rsidRPr="00536911">
              <w:rPr>
                <w:rStyle w:val="Hipercze"/>
                <w:noProof/>
              </w:rPr>
              <w:t>2.6.</w:t>
            </w:r>
            <w:r w:rsidR="00C12DAC">
              <w:rPr>
                <w:rFonts w:asciiTheme="minorHAnsi" w:eastAsiaTheme="minorEastAsia" w:hAnsiTheme="minorHAnsi" w:cstheme="minorBidi"/>
                <w:noProof/>
                <w:sz w:val="22"/>
                <w:lang w:eastAsia="pl-PL"/>
              </w:rPr>
              <w:tab/>
            </w:r>
            <w:r w:rsidR="00C12DAC" w:rsidRPr="00536911">
              <w:rPr>
                <w:rStyle w:val="Hipercze"/>
                <w:noProof/>
              </w:rPr>
              <w:t>TCPDF</w:t>
            </w:r>
            <w:r w:rsidR="00C12DAC">
              <w:rPr>
                <w:noProof/>
                <w:webHidden/>
              </w:rPr>
              <w:tab/>
            </w:r>
            <w:r w:rsidR="003C4E16">
              <w:rPr>
                <w:noProof/>
                <w:webHidden/>
              </w:rPr>
              <w:fldChar w:fldCharType="begin"/>
            </w:r>
            <w:r w:rsidR="00C12DAC">
              <w:rPr>
                <w:noProof/>
                <w:webHidden/>
              </w:rPr>
              <w:instrText xml:space="preserve"> PAGEREF _Toc30596959 \h </w:instrText>
            </w:r>
            <w:r w:rsidR="003C4E16">
              <w:rPr>
                <w:noProof/>
                <w:webHidden/>
              </w:rPr>
            </w:r>
            <w:r w:rsidR="003C4E16">
              <w:rPr>
                <w:noProof/>
                <w:webHidden/>
              </w:rPr>
              <w:fldChar w:fldCharType="separate"/>
            </w:r>
            <w:r w:rsidR="00C12DAC">
              <w:rPr>
                <w:noProof/>
                <w:webHidden/>
              </w:rPr>
              <w:t>12</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60" w:history="1">
            <w:r w:rsidR="00C12DAC" w:rsidRPr="00536911">
              <w:rPr>
                <w:rStyle w:val="Hipercze"/>
                <w:noProof/>
              </w:rPr>
              <w:t>2.7.</w:t>
            </w:r>
            <w:r w:rsidR="00C12DAC">
              <w:rPr>
                <w:rFonts w:asciiTheme="minorHAnsi" w:eastAsiaTheme="minorEastAsia" w:hAnsiTheme="minorHAnsi" w:cstheme="minorBidi"/>
                <w:noProof/>
                <w:sz w:val="22"/>
                <w:lang w:eastAsia="pl-PL"/>
              </w:rPr>
              <w:tab/>
            </w:r>
            <w:r w:rsidR="00C12DAC" w:rsidRPr="00536911">
              <w:rPr>
                <w:rStyle w:val="Hipercze"/>
                <w:noProof/>
              </w:rPr>
              <w:t>PHPMailer</w:t>
            </w:r>
            <w:r w:rsidR="00C12DAC">
              <w:rPr>
                <w:noProof/>
                <w:webHidden/>
              </w:rPr>
              <w:tab/>
            </w:r>
            <w:r w:rsidR="003C4E16">
              <w:rPr>
                <w:noProof/>
                <w:webHidden/>
              </w:rPr>
              <w:fldChar w:fldCharType="begin"/>
            </w:r>
            <w:r w:rsidR="00C12DAC">
              <w:rPr>
                <w:noProof/>
                <w:webHidden/>
              </w:rPr>
              <w:instrText xml:space="preserve"> PAGEREF _Toc30596960 \h </w:instrText>
            </w:r>
            <w:r w:rsidR="003C4E16">
              <w:rPr>
                <w:noProof/>
                <w:webHidden/>
              </w:rPr>
            </w:r>
            <w:r w:rsidR="003C4E16">
              <w:rPr>
                <w:noProof/>
                <w:webHidden/>
              </w:rPr>
              <w:fldChar w:fldCharType="separate"/>
            </w:r>
            <w:r w:rsidR="00C12DAC">
              <w:rPr>
                <w:noProof/>
                <w:webHidden/>
              </w:rPr>
              <w:t>13</w:t>
            </w:r>
            <w:r w:rsidR="003C4E16">
              <w:rPr>
                <w:noProof/>
                <w:webHidden/>
              </w:rPr>
              <w:fldChar w:fldCharType="end"/>
            </w:r>
          </w:hyperlink>
        </w:p>
        <w:p w:rsidR="00C12DAC" w:rsidRDefault="00E21396">
          <w:pPr>
            <w:pStyle w:val="Spistreci1"/>
            <w:rPr>
              <w:rFonts w:asciiTheme="minorHAnsi" w:eastAsiaTheme="minorEastAsia" w:hAnsiTheme="minorHAnsi" w:cstheme="minorBidi"/>
              <w:noProof/>
              <w:sz w:val="22"/>
              <w:lang w:eastAsia="pl-PL"/>
            </w:rPr>
          </w:pPr>
          <w:hyperlink w:anchor="_Toc30596961" w:history="1">
            <w:r w:rsidR="00C12DAC" w:rsidRPr="00536911">
              <w:rPr>
                <w:rStyle w:val="Hipercze"/>
                <w:noProof/>
              </w:rPr>
              <w:t>3.</w:t>
            </w:r>
            <w:r w:rsidR="00C12DAC">
              <w:rPr>
                <w:rFonts w:asciiTheme="minorHAnsi" w:eastAsiaTheme="minorEastAsia" w:hAnsiTheme="minorHAnsi" w:cstheme="minorBidi"/>
                <w:noProof/>
                <w:sz w:val="22"/>
                <w:lang w:eastAsia="pl-PL"/>
              </w:rPr>
              <w:tab/>
            </w:r>
            <w:r w:rsidR="00C12DAC" w:rsidRPr="00536911">
              <w:rPr>
                <w:rStyle w:val="Hipercze"/>
                <w:noProof/>
              </w:rPr>
              <w:t>Projekt techniczny systemu</w:t>
            </w:r>
            <w:r w:rsidR="00C12DAC">
              <w:rPr>
                <w:noProof/>
                <w:webHidden/>
              </w:rPr>
              <w:tab/>
            </w:r>
            <w:r w:rsidR="003C4E16">
              <w:rPr>
                <w:noProof/>
                <w:webHidden/>
              </w:rPr>
              <w:fldChar w:fldCharType="begin"/>
            </w:r>
            <w:r w:rsidR="00C12DAC">
              <w:rPr>
                <w:noProof/>
                <w:webHidden/>
              </w:rPr>
              <w:instrText xml:space="preserve"> PAGEREF _Toc30596961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62" w:history="1">
            <w:r w:rsidR="00C12DAC" w:rsidRPr="00536911">
              <w:rPr>
                <w:rStyle w:val="Hipercze"/>
                <w:noProof/>
              </w:rPr>
              <w:t>3.1.</w:t>
            </w:r>
            <w:r w:rsidR="00C12DAC">
              <w:rPr>
                <w:rFonts w:asciiTheme="minorHAnsi" w:eastAsiaTheme="minorEastAsia" w:hAnsiTheme="minorHAnsi" w:cstheme="minorBidi"/>
                <w:noProof/>
                <w:sz w:val="22"/>
                <w:lang w:eastAsia="pl-PL"/>
              </w:rPr>
              <w:tab/>
            </w:r>
            <w:r w:rsidR="00C12DAC" w:rsidRPr="00536911">
              <w:rPr>
                <w:rStyle w:val="Hipercze"/>
                <w:noProof/>
              </w:rPr>
              <w:t>Wykorzystanie PHP do połączenia z bazą danych</w:t>
            </w:r>
            <w:r w:rsidR="00C12DAC">
              <w:rPr>
                <w:noProof/>
                <w:webHidden/>
              </w:rPr>
              <w:tab/>
            </w:r>
            <w:r w:rsidR="003C4E16">
              <w:rPr>
                <w:noProof/>
                <w:webHidden/>
              </w:rPr>
              <w:fldChar w:fldCharType="begin"/>
            </w:r>
            <w:r w:rsidR="00C12DAC">
              <w:rPr>
                <w:noProof/>
                <w:webHidden/>
              </w:rPr>
              <w:instrText xml:space="preserve"> PAGEREF _Toc30596962 \h </w:instrText>
            </w:r>
            <w:r w:rsidR="003C4E16">
              <w:rPr>
                <w:noProof/>
                <w:webHidden/>
              </w:rPr>
            </w:r>
            <w:r w:rsidR="003C4E16">
              <w:rPr>
                <w:noProof/>
                <w:webHidden/>
              </w:rPr>
              <w:fldChar w:fldCharType="separate"/>
            </w:r>
            <w:r w:rsidR="00C12DAC">
              <w:rPr>
                <w:noProof/>
                <w:webHidden/>
              </w:rPr>
              <w:t>15</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63" w:history="1">
            <w:r w:rsidR="00C12DAC" w:rsidRPr="00536911">
              <w:rPr>
                <w:rStyle w:val="Hipercze"/>
                <w:noProof/>
              </w:rPr>
              <w:t>3.2.</w:t>
            </w:r>
            <w:r w:rsidR="00C12DAC">
              <w:rPr>
                <w:rFonts w:asciiTheme="minorHAnsi" w:eastAsiaTheme="minorEastAsia" w:hAnsiTheme="minorHAnsi" w:cstheme="minorBidi"/>
                <w:noProof/>
                <w:sz w:val="22"/>
                <w:lang w:eastAsia="pl-PL"/>
              </w:rPr>
              <w:tab/>
            </w:r>
            <w:r w:rsidR="00C12DAC" w:rsidRPr="00536911">
              <w:rPr>
                <w:rStyle w:val="Hipercze"/>
                <w:noProof/>
              </w:rPr>
              <w:t>Struktura bazy danych</w:t>
            </w:r>
            <w:r w:rsidR="00C12DAC">
              <w:rPr>
                <w:noProof/>
                <w:webHidden/>
              </w:rPr>
              <w:tab/>
            </w:r>
            <w:r w:rsidR="003C4E16">
              <w:rPr>
                <w:noProof/>
                <w:webHidden/>
              </w:rPr>
              <w:fldChar w:fldCharType="begin"/>
            </w:r>
            <w:r w:rsidR="00C12DAC">
              <w:rPr>
                <w:noProof/>
                <w:webHidden/>
              </w:rPr>
              <w:instrText xml:space="preserve"> PAGEREF _Toc30596963 \h </w:instrText>
            </w:r>
            <w:r w:rsidR="003C4E16">
              <w:rPr>
                <w:noProof/>
                <w:webHidden/>
              </w:rPr>
            </w:r>
            <w:r w:rsidR="003C4E16">
              <w:rPr>
                <w:noProof/>
                <w:webHidden/>
              </w:rPr>
              <w:fldChar w:fldCharType="separate"/>
            </w:r>
            <w:r w:rsidR="00C12DAC">
              <w:rPr>
                <w:noProof/>
                <w:webHidden/>
              </w:rPr>
              <w:t>16</w:t>
            </w:r>
            <w:r w:rsidR="003C4E16">
              <w:rPr>
                <w:noProof/>
                <w:webHidden/>
              </w:rPr>
              <w:fldChar w:fldCharType="end"/>
            </w:r>
          </w:hyperlink>
        </w:p>
        <w:p w:rsidR="00C12DAC" w:rsidRDefault="00E21396">
          <w:pPr>
            <w:pStyle w:val="Spistreci1"/>
            <w:rPr>
              <w:rFonts w:asciiTheme="minorHAnsi" w:eastAsiaTheme="minorEastAsia" w:hAnsiTheme="minorHAnsi" w:cstheme="minorBidi"/>
              <w:noProof/>
              <w:sz w:val="22"/>
              <w:lang w:eastAsia="pl-PL"/>
            </w:rPr>
          </w:pPr>
          <w:hyperlink w:anchor="_Toc30596964" w:history="1">
            <w:r w:rsidR="00C12DAC" w:rsidRPr="00536911">
              <w:rPr>
                <w:rStyle w:val="Hipercze"/>
                <w:noProof/>
              </w:rPr>
              <w:t>4.</w:t>
            </w:r>
            <w:r w:rsidR="00C12DAC">
              <w:rPr>
                <w:rFonts w:asciiTheme="minorHAnsi" w:eastAsiaTheme="minorEastAsia" w:hAnsiTheme="minorHAnsi" w:cstheme="minorBidi"/>
                <w:noProof/>
                <w:sz w:val="22"/>
                <w:lang w:eastAsia="pl-PL"/>
              </w:rPr>
              <w:tab/>
            </w:r>
            <w:r w:rsidR="00C12DAC" w:rsidRPr="00536911">
              <w:rPr>
                <w:rStyle w:val="Hipercze"/>
                <w:noProof/>
              </w:rPr>
              <w:t>Implementacja systemu</w:t>
            </w:r>
            <w:r w:rsidR="00C12DAC">
              <w:rPr>
                <w:noProof/>
                <w:webHidden/>
              </w:rPr>
              <w:tab/>
            </w:r>
            <w:r w:rsidR="003C4E16">
              <w:rPr>
                <w:noProof/>
                <w:webHidden/>
              </w:rPr>
              <w:fldChar w:fldCharType="begin"/>
            </w:r>
            <w:r w:rsidR="00C12DAC">
              <w:rPr>
                <w:noProof/>
                <w:webHidden/>
              </w:rPr>
              <w:instrText xml:space="preserve"> PAGEREF _Toc30596964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65" w:history="1">
            <w:r w:rsidR="00C12DAC" w:rsidRPr="00536911">
              <w:rPr>
                <w:rStyle w:val="Hipercze"/>
                <w:noProof/>
              </w:rPr>
              <w:t>4.1.</w:t>
            </w:r>
            <w:r w:rsidR="00C12DAC">
              <w:rPr>
                <w:rFonts w:asciiTheme="minorHAnsi" w:eastAsiaTheme="minorEastAsia" w:hAnsiTheme="minorHAnsi" w:cstheme="minorBidi"/>
                <w:noProof/>
                <w:sz w:val="22"/>
                <w:lang w:eastAsia="pl-PL"/>
              </w:rPr>
              <w:tab/>
            </w:r>
            <w:r w:rsidR="00C12DAC" w:rsidRPr="00536911">
              <w:rPr>
                <w:rStyle w:val="Hipercze"/>
                <w:noProof/>
              </w:rPr>
              <w:t>Działanie strony internetowej okiem klienta</w:t>
            </w:r>
            <w:r w:rsidR="00C12DAC">
              <w:rPr>
                <w:noProof/>
                <w:webHidden/>
              </w:rPr>
              <w:tab/>
            </w:r>
            <w:r w:rsidR="003C4E16">
              <w:rPr>
                <w:noProof/>
                <w:webHidden/>
              </w:rPr>
              <w:fldChar w:fldCharType="begin"/>
            </w:r>
            <w:r w:rsidR="00C12DAC">
              <w:rPr>
                <w:noProof/>
                <w:webHidden/>
              </w:rPr>
              <w:instrText xml:space="preserve"> PAGEREF _Toc30596965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66" w:history="1">
            <w:r w:rsidR="00C12DAC" w:rsidRPr="00536911">
              <w:rPr>
                <w:rStyle w:val="Hipercze"/>
                <w:noProof/>
              </w:rPr>
              <w:t>4.1.1.</w:t>
            </w:r>
            <w:r w:rsidR="00C12DAC">
              <w:rPr>
                <w:rFonts w:asciiTheme="minorHAnsi" w:eastAsiaTheme="minorEastAsia" w:hAnsiTheme="minorHAnsi" w:cstheme="minorBidi"/>
                <w:noProof/>
                <w:sz w:val="22"/>
                <w:lang w:eastAsia="pl-PL"/>
              </w:rPr>
              <w:tab/>
            </w:r>
            <w:r w:rsidR="00C12DAC" w:rsidRPr="00536911">
              <w:rPr>
                <w:rStyle w:val="Hipercze"/>
                <w:noProof/>
              </w:rPr>
              <w:t>Ogólny wygląd</w:t>
            </w:r>
            <w:r w:rsidR="00C12DAC">
              <w:rPr>
                <w:noProof/>
                <w:webHidden/>
              </w:rPr>
              <w:tab/>
            </w:r>
            <w:r w:rsidR="003C4E16">
              <w:rPr>
                <w:noProof/>
                <w:webHidden/>
              </w:rPr>
              <w:fldChar w:fldCharType="begin"/>
            </w:r>
            <w:r w:rsidR="00C12DAC">
              <w:rPr>
                <w:noProof/>
                <w:webHidden/>
              </w:rPr>
              <w:instrText xml:space="preserve"> PAGEREF _Toc30596966 \h </w:instrText>
            </w:r>
            <w:r w:rsidR="003C4E16">
              <w:rPr>
                <w:noProof/>
                <w:webHidden/>
              </w:rPr>
            </w:r>
            <w:r w:rsidR="003C4E16">
              <w:rPr>
                <w:noProof/>
                <w:webHidden/>
              </w:rPr>
              <w:fldChar w:fldCharType="separate"/>
            </w:r>
            <w:r w:rsidR="00C12DAC">
              <w:rPr>
                <w:noProof/>
                <w:webHidden/>
              </w:rPr>
              <w:t>17</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67" w:history="1">
            <w:r w:rsidR="00C12DAC" w:rsidRPr="00536911">
              <w:rPr>
                <w:rStyle w:val="Hipercze"/>
                <w:noProof/>
              </w:rPr>
              <w:t>4.1.2.</w:t>
            </w:r>
            <w:r w:rsidR="00C12DAC">
              <w:rPr>
                <w:rFonts w:asciiTheme="minorHAnsi" w:eastAsiaTheme="minorEastAsia" w:hAnsiTheme="minorHAnsi" w:cstheme="minorBidi"/>
                <w:noProof/>
                <w:sz w:val="22"/>
                <w:lang w:eastAsia="pl-PL"/>
              </w:rPr>
              <w:tab/>
            </w:r>
            <w:r w:rsidR="00C12DAC" w:rsidRPr="00536911">
              <w:rPr>
                <w:rStyle w:val="Hipercze"/>
                <w:noProof/>
              </w:rPr>
              <w:t>Rejestracja, logowanie oraz przypominanie hasła</w:t>
            </w:r>
            <w:r w:rsidR="00C12DAC">
              <w:rPr>
                <w:noProof/>
                <w:webHidden/>
              </w:rPr>
              <w:tab/>
            </w:r>
            <w:r w:rsidR="003C4E16">
              <w:rPr>
                <w:noProof/>
                <w:webHidden/>
              </w:rPr>
              <w:fldChar w:fldCharType="begin"/>
            </w:r>
            <w:r w:rsidR="00C12DAC">
              <w:rPr>
                <w:noProof/>
                <w:webHidden/>
              </w:rPr>
              <w:instrText xml:space="preserve"> PAGEREF _Toc30596967 \h </w:instrText>
            </w:r>
            <w:r w:rsidR="003C4E16">
              <w:rPr>
                <w:noProof/>
                <w:webHidden/>
              </w:rPr>
            </w:r>
            <w:r w:rsidR="003C4E16">
              <w:rPr>
                <w:noProof/>
                <w:webHidden/>
              </w:rPr>
              <w:fldChar w:fldCharType="separate"/>
            </w:r>
            <w:r w:rsidR="00C12DAC">
              <w:rPr>
                <w:noProof/>
                <w:webHidden/>
              </w:rPr>
              <w:t>23</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68" w:history="1">
            <w:r w:rsidR="00C12DAC" w:rsidRPr="00536911">
              <w:rPr>
                <w:rStyle w:val="Hipercze"/>
                <w:noProof/>
              </w:rPr>
              <w:t>4.1.3.</w:t>
            </w:r>
            <w:r w:rsidR="00C12DAC">
              <w:rPr>
                <w:rFonts w:asciiTheme="minorHAnsi" w:eastAsiaTheme="minorEastAsia" w:hAnsiTheme="minorHAnsi" w:cstheme="minorBidi"/>
                <w:noProof/>
                <w:sz w:val="22"/>
                <w:lang w:eastAsia="pl-PL"/>
              </w:rPr>
              <w:tab/>
            </w:r>
            <w:r w:rsidR="00C12DAC" w:rsidRPr="00536911">
              <w:rPr>
                <w:rStyle w:val="Hipercze"/>
                <w:noProof/>
              </w:rPr>
              <w:t>Tworzenie zamówienia</w:t>
            </w:r>
            <w:r w:rsidR="00C12DAC">
              <w:rPr>
                <w:noProof/>
                <w:webHidden/>
              </w:rPr>
              <w:tab/>
            </w:r>
            <w:r w:rsidR="003C4E16">
              <w:rPr>
                <w:noProof/>
                <w:webHidden/>
              </w:rPr>
              <w:fldChar w:fldCharType="begin"/>
            </w:r>
            <w:r w:rsidR="00C12DAC">
              <w:rPr>
                <w:noProof/>
                <w:webHidden/>
              </w:rPr>
              <w:instrText xml:space="preserve"> PAGEREF _Toc30596968 \h </w:instrText>
            </w:r>
            <w:r w:rsidR="003C4E16">
              <w:rPr>
                <w:noProof/>
                <w:webHidden/>
              </w:rPr>
            </w:r>
            <w:r w:rsidR="003C4E16">
              <w:rPr>
                <w:noProof/>
                <w:webHidden/>
              </w:rPr>
              <w:fldChar w:fldCharType="separate"/>
            </w:r>
            <w:r w:rsidR="00C12DAC">
              <w:rPr>
                <w:noProof/>
                <w:webHidden/>
              </w:rPr>
              <w:t>25</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69" w:history="1">
            <w:r w:rsidR="00C12DAC" w:rsidRPr="00536911">
              <w:rPr>
                <w:rStyle w:val="Hipercze"/>
                <w:noProof/>
              </w:rPr>
              <w:t>4.1.4.</w:t>
            </w:r>
            <w:r w:rsidR="00C12DAC">
              <w:rPr>
                <w:rFonts w:asciiTheme="minorHAnsi" w:eastAsiaTheme="minorEastAsia" w:hAnsiTheme="minorHAnsi" w:cstheme="minorBidi"/>
                <w:noProof/>
                <w:sz w:val="22"/>
                <w:lang w:eastAsia="pl-PL"/>
              </w:rPr>
              <w:tab/>
            </w:r>
            <w:r w:rsidR="00C12DAC" w:rsidRPr="00536911">
              <w:rPr>
                <w:rStyle w:val="Hipercze"/>
                <w:noProof/>
              </w:rPr>
              <w:t>Funkcje panelu użytkownika</w:t>
            </w:r>
            <w:r w:rsidR="00C12DAC">
              <w:rPr>
                <w:noProof/>
                <w:webHidden/>
              </w:rPr>
              <w:tab/>
            </w:r>
            <w:r w:rsidR="003C4E16">
              <w:rPr>
                <w:noProof/>
                <w:webHidden/>
              </w:rPr>
              <w:fldChar w:fldCharType="begin"/>
            </w:r>
            <w:r w:rsidR="00C12DAC">
              <w:rPr>
                <w:noProof/>
                <w:webHidden/>
              </w:rPr>
              <w:instrText xml:space="preserve"> PAGEREF _Toc30596969 \h </w:instrText>
            </w:r>
            <w:r w:rsidR="003C4E16">
              <w:rPr>
                <w:noProof/>
                <w:webHidden/>
              </w:rPr>
            </w:r>
            <w:r w:rsidR="003C4E16">
              <w:rPr>
                <w:noProof/>
                <w:webHidden/>
              </w:rPr>
              <w:fldChar w:fldCharType="separate"/>
            </w:r>
            <w:r w:rsidR="00C12DAC">
              <w:rPr>
                <w:noProof/>
                <w:webHidden/>
              </w:rPr>
              <w:t>29</w:t>
            </w:r>
            <w:r w:rsidR="003C4E16">
              <w:rPr>
                <w:noProof/>
                <w:webHidden/>
              </w:rPr>
              <w:fldChar w:fldCharType="end"/>
            </w:r>
          </w:hyperlink>
        </w:p>
        <w:p w:rsidR="00C12DAC" w:rsidRDefault="00E21396">
          <w:pPr>
            <w:pStyle w:val="Spistreci2"/>
            <w:tabs>
              <w:tab w:val="left" w:pos="1701"/>
            </w:tabs>
            <w:rPr>
              <w:rFonts w:asciiTheme="minorHAnsi" w:eastAsiaTheme="minorEastAsia" w:hAnsiTheme="minorHAnsi" w:cstheme="minorBidi"/>
              <w:noProof/>
              <w:sz w:val="22"/>
              <w:lang w:eastAsia="pl-PL"/>
            </w:rPr>
          </w:pPr>
          <w:hyperlink w:anchor="_Toc30596970" w:history="1">
            <w:r w:rsidR="00C12DAC" w:rsidRPr="00536911">
              <w:rPr>
                <w:rStyle w:val="Hipercze"/>
                <w:noProof/>
              </w:rPr>
              <w:t>4.2.</w:t>
            </w:r>
            <w:r w:rsidR="00C12DAC">
              <w:rPr>
                <w:rFonts w:asciiTheme="minorHAnsi" w:eastAsiaTheme="minorEastAsia" w:hAnsiTheme="minorHAnsi" w:cstheme="minorBidi"/>
                <w:noProof/>
                <w:sz w:val="22"/>
                <w:lang w:eastAsia="pl-PL"/>
              </w:rPr>
              <w:tab/>
            </w:r>
            <w:r w:rsidR="00C12DAC" w:rsidRPr="00536911">
              <w:rPr>
                <w:rStyle w:val="Hipercze"/>
                <w:noProof/>
              </w:rPr>
              <w:t>Działanie panelu do obsługi sklepu komputerowego</w:t>
            </w:r>
            <w:r w:rsidR="00C12DAC">
              <w:rPr>
                <w:noProof/>
                <w:webHidden/>
              </w:rPr>
              <w:tab/>
            </w:r>
            <w:r w:rsidR="003C4E16">
              <w:rPr>
                <w:noProof/>
                <w:webHidden/>
              </w:rPr>
              <w:fldChar w:fldCharType="begin"/>
            </w:r>
            <w:r w:rsidR="00C12DAC">
              <w:rPr>
                <w:noProof/>
                <w:webHidden/>
              </w:rPr>
              <w:instrText xml:space="preserve"> PAGEREF _Toc30596970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71" w:history="1">
            <w:r w:rsidR="00C12DAC" w:rsidRPr="00536911">
              <w:rPr>
                <w:rStyle w:val="Hipercze"/>
                <w:noProof/>
              </w:rPr>
              <w:t>4.2.1.</w:t>
            </w:r>
            <w:r w:rsidR="00C12DAC">
              <w:rPr>
                <w:rFonts w:asciiTheme="minorHAnsi" w:eastAsiaTheme="minorEastAsia" w:hAnsiTheme="minorHAnsi" w:cstheme="minorBidi"/>
                <w:noProof/>
                <w:sz w:val="22"/>
                <w:lang w:eastAsia="pl-PL"/>
              </w:rPr>
              <w:tab/>
            </w:r>
            <w:r w:rsidR="00C12DAC" w:rsidRPr="00536911">
              <w:rPr>
                <w:rStyle w:val="Hipercze"/>
                <w:noProof/>
              </w:rPr>
              <w:t>Ogólny wygląd i strona główna</w:t>
            </w:r>
            <w:r w:rsidR="00C12DAC">
              <w:rPr>
                <w:noProof/>
                <w:webHidden/>
              </w:rPr>
              <w:tab/>
            </w:r>
            <w:r w:rsidR="003C4E16">
              <w:rPr>
                <w:noProof/>
                <w:webHidden/>
              </w:rPr>
              <w:fldChar w:fldCharType="begin"/>
            </w:r>
            <w:r w:rsidR="00C12DAC">
              <w:rPr>
                <w:noProof/>
                <w:webHidden/>
              </w:rPr>
              <w:instrText xml:space="preserve"> PAGEREF _Toc30596971 \h </w:instrText>
            </w:r>
            <w:r w:rsidR="003C4E16">
              <w:rPr>
                <w:noProof/>
                <w:webHidden/>
              </w:rPr>
            </w:r>
            <w:r w:rsidR="003C4E16">
              <w:rPr>
                <w:noProof/>
                <w:webHidden/>
              </w:rPr>
              <w:fldChar w:fldCharType="separate"/>
            </w:r>
            <w:r w:rsidR="00C12DAC">
              <w:rPr>
                <w:noProof/>
                <w:webHidden/>
              </w:rPr>
              <w:t>36</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72" w:history="1">
            <w:r w:rsidR="00C12DAC" w:rsidRPr="00536911">
              <w:rPr>
                <w:rStyle w:val="Hipercze"/>
                <w:noProof/>
              </w:rPr>
              <w:t>4.2.2.</w:t>
            </w:r>
            <w:r w:rsidR="00C12DAC">
              <w:rPr>
                <w:rFonts w:asciiTheme="minorHAnsi" w:eastAsiaTheme="minorEastAsia" w:hAnsiTheme="minorHAnsi" w:cstheme="minorBidi"/>
                <w:noProof/>
                <w:sz w:val="22"/>
                <w:lang w:eastAsia="pl-PL"/>
              </w:rPr>
              <w:tab/>
            </w:r>
            <w:r w:rsidR="00C12DAC" w:rsidRPr="00536911">
              <w:rPr>
                <w:rStyle w:val="Hipercze"/>
                <w:noProof/>
              </w:rPr>
              <w:t>Obsługa zamówień</w:t>
            </w:r>
            <w:r w:rsidR="00C12DAC">
              <w:rPr>
                <w:noProof/>
                <w:webHidden/>
              </w:rPr>
              <w:tab/>
            </w:r>
            <w:r w:rsidR="003C4E16">
              <w:rPr>
                <w:noProof/>
                <w:webHidden/>
              </w:rPr>
              <w:fldChar w:fldCharType="begin"/>
            </w:r>
            <w:r w:rsidR="00C12DAC">
              <w:rPr>
                <w:noProof/>
                <w:webHidden/>
              </w:rPr>
              <w:instrText xml:space="preserve"> PAGEREF _Toc30596972 \h </w:instrText>
            </w:r>
            <w:r w:rsidR="003C4E16">
              <w:rPr>
                <w:noProof/>
                <w:webHidden/>
              </w:rPr>
            </w:r>
            <w:r w:rsidR="003C4E16">
              <w:rPr>
                <w:noProof/>
                <w:webHidden/>
              </w:rPr>
              <w:fldChar w:fldCharType="separate"/>
            </w:r>
            <w:r w:rsidR="00C12DAC">
              <w:rPr>
                <w:noProof/>
                <w:webHidden/>
              </w:rPr>
              <w:t>37</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73" w:history="1">
            <w:r w:rsidR="00C12DAC" w:rsidRPr="00536911">
              <w:rPr>
                <w:rStyle w:val="Hipercze"/>
                <w:noProof/>
              </w:rPr>
              <w:t>4.2.3.</w:t>
            </w:r>
            <w:r w:rsidR="00C12DAC">
              <w:rPr>
                <w:rFonts w:asciiTheme="minorHAnsi" w:eastAsiaTheme="minorEastAsia" w:hAnsiTheme="minorHAnsi" w:cstheme="minorBidi"/>
                <w:noProof/>
                <w:sz w:val="22"/>
                <w:lang w:eastAsia="pl-PL"/>
              </w:rPr>
              <w:tab/>
            </w:r>
            <w:r w:rsidR="00C12DAC" w:rsidRPr="00536911">
              <w:rPr>
                <w:rStyle w:val="Hipercze"/>
                <w:noProof/>
              </w:rPr>
              <w:t>Reklamacje oraz zwroty</w:t>
            </w:r>
            <w:r w:rsidR="00C12DAC">
              <w:rPr>
                <w:noProof/>
                <w:webHidden/>
              </w:rPr>
              <w:tab/>
            </w:r>
            <w:r w:rsidR="003C4E16">
              <w:rPr>
                <w:noProof/>
                <w:webHidden/>
              </w:rPr>
              <w:fldChar w:fldCharType="begin"/>
            </w:r>
            <w:r w:rsidR="00C12DAC">
              <w:rPr>
                <w:noProof/>
                <w:webHidden/>
              </w:rPr>
              <w:instrText xml:space="preserve"> PAGEREF _Toc30596973 \h </w:instrText>
            </w:r>
            <w:r w:rsidR="003C4E16">
              <w:rPr>
                <w:noProof/>
                <w:webHidden/>
              </w:rPr>
            </w:r>
            <w:r w:rsidR="003C4E16">
              <w:rPr>
                <w:noProof/>
                <w:webHidden/>
              </w:rPr>
              <w:fldChar w:fldCharType="separate"/>
            </w:r>
            <w:r w:rsidR="00C12DAC">
              <w:rPr>
                <w:noProof/>
                <w:webHidden/>
              </w:rPr>
              <w:t>39</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74" w:history="1">
            <w:r w:rsidR="00C12DAC" w:rsidRPr="00536911">
              <w:rPr>
                <w:rStyle w:val="Hipercze"/>
                <w:noProof/>
              </w:rPr>
              <w:t>4.2.4.</w:t>
            </w:r>
            <w:r w:rsidR="00C12DAC">
              <w:rPr>
                <w:rFonts w:asciiTheme="minorHAnsi" w:eastAsiaTheme="minorEastAsia" w:hAnsiTheme="minorHAnsi" w:cstheme="minorBidi"/>
                <w:noProof/>
                <w:sz w:val="22"/>
                <w:lang w:eastAsia="pl-PL"/>
              </w:rPr>
              <w:tab/>
            </w:r>
            <w:r w:rsidR="00C12DAC" w:rsidRPr="00536911">
              <w:rPr>
                <w:rStyle w:val="Hipercze"/>
                <w:noProof/>
              </w:rPr>
              <w:t>Dodawanie oraz edytowanie produktów</w:t>
            </w:r>
            <w:r w:rsidR="00C12DAC">
              <w:rPr>
                <w:noProof/>
                <w:webHidden/>
              </w:rPr>
              <w:tab/>
            </w:r>
            <w:r w:rsidR="003C4E16">
              <w:rPr>
                <w:noProof/>
                <w:webHidden/>
              </w:rPr>
              <w:fldChar w:fldCharType="begin"/>
            </w:r>
            <w:r w:rsidR="00C12DAC">
              <w:rPr>
                <w:noProof/>
                <w:webHidden/>
              </w:rPr>
              <w:instrText xml:space="preserve"> PAGEREF _Toc30596974 \h </w:instrText>
            </w:r>
            <w:r w:rsidR="003C4E16">
              <w:rPr>
                <w:noProof/>
                <w:webHidden/>
              </w:rPr>
            </w:r>
            <w:r w:rsidR="003C4E16">
              <w:rPr>
                <w:noProof/>
                <w:webHidden/>
              </w:rPr>
              <w:fldChar w:fldCharType="separate"/>
            </w:r>
            <w:r w:rsidR="00C12DAC">
              <w:rPr>
                <w:noProof/>
                <w:webHidden/>
              </w:rPr>
              <w:t>43</w:t>
            </w:r>
            <w:r w:rsidR="003C4E16">
              <w:rPr>
                <w:noProof/>
                <w:webHidden/>
              </w:rPr>
              <w:fldChar w:fldCharType="end"/>
            </w:r>
          </w:hyperlink>
        </w:p>
        <w:p w:rsidR="00C12DAC" w:rsidRDefault="00E21396">
          <w:pPr>
            <w:pStyle w:val="Spistreci3"/>
            <w:tabs>
              <w:tab w:val="left" w:pos="1701"/>
            </w:tabs>
            <w:rPr>
              <w:rFonts w:asciiTheme="minorHAnsi" w:eastAsiaTheme="minorEastAsia" w:hAnsiTheme="minorHAnsi" w:cstheme="minorBidi"/>
              <w:noProof/>
              <w:sz w:val="22"/>
              <w:lang w:eastAsia="pl-PL"/>
            </w:rPr>
          </w:pPr>
          <w:hyperlink w:anchor="_Toc30596975" w:history="1">
            <w:r w:rsidR="00C12DAC" w:rsidRPr="00536911">
              <w:rPr>
                <w:rStyle w:val="Hipercze"/>
                <w:noProof/>
              </w:rPr>
              <w:t>4.2.5.</w:t>
            </w:r>
            <w:r w:rsidR="00C12DAC">
              <w:rPr>
                <w:rFonts w:asciiTheme="minorHAnsi" w:eastAsiaTheme="minorEastAsia" w:hAnsiTheme="minorHAnsi" w:cstheme="minorBidi"/>
                <w:noProof/>
                <w:sz w:val="22"/>
                <w:lang w:eastAsia="pl-PL"/>
              </w:rPr>
              <w:tab/>
            </w:r>
            <w:r w:rsidR="00C12DAC" w:rsidRPr="00536911">
              <w:rPr>
                <w:rStyle w:val="Hipercze"/>
                <w:noProof/>
              </w:rPr>
              <w:t>Inne funkcje panelu administratora</w:t>
            </w:r>
            <w:r w:rsidR="00C12DAC">
              <w:rPr>
                <w:noProof/>
                <w:webHidden/>
              </w:rPr>
              <w:tab/>
            </w:r>
            <w:r w:rsidR="003C4E16">
              <w:rPr>
                <w:noProof/>
                <w:webHidden/>
              </w:rPr>
              <w:fldChar w:fldCharType="begin"/>
            </w:r>
            <w:r w:rsidR="00C12DAC">
              <w:rPr>
                <w:noProof/>
                <w:webHidden/>
              </w:rPr>
              <w:instrText xml:space="preserve"> PAGEREF _Toc30596975 \h </w:instrText>
            </w:r>
            <w:r w:rsidR="003C4E16">
              <w:rPr>
                <w:noProof/>
                <w:webHidden/>
              </w:rPr>
            </w:r>
            <w:r w:rsidR="003C4E16">
              <w:rPr>
                <w:noProof/>
                <w:webHidden/>
              </w:rPr>
              <w:fldChar w:fldCharType="separate"/>
            </w:r>
            <w:r w:rsidR="00C12DAC">
              <w:rPr>
                <w:noProof/>
                <w:webHidden/>
              </w:rPr>
              <w:t>46</w:t>
            </w:r>
            <w:r w:rsidR="003C4E16">
              <w:rPr>
                <w:noProof/>
                <w:webHidden/>
              </w:rPr>
              <w:fldChar w:fldCharType="end"/>
            </w:r>
          </w:hyperlink>
        </w:p>
        <w:p w:rsidR="00C12DAC" w:rsidRDefault="00E21396">
          <w:pPr>
            <w:pStyle w:val="Spistreci1"/>
            <w:rPr>
              <w:rFonts w:asciiTheme="minorHAnsi" w:eastAsiaTheme="minorEastAsia" w:hAnsiTheme="minorHAnsi" w:cstheme="minorBidi"/>
              <w:noProof/>
              <w:sz w:val="22"/>
              <w:lang w:eastAsia="pl-PL"/>
            </w:rPr>
          </w:pPr>
          <w:hyperlink w:anchor="_Toc30596976" w:history="1">
            <w:r w:rsidR="00C12DAC" w:rsidRPr="00536911">
              <w:rPr>
                <w:rStyle w:val="Hipercze"/>
                <w:noProof/>
              </w:rPr>
              <w:t>Podsumowanie</w:t>
            </w:r>
            <w:r w:rsidR="00C12DAC">
              <w:rPr>
                <w:noProof/>
                <w:webHidden/>
              </w:rPr>
              <w:tab/>
            </w:r>
            <w:r w:rsidR="003C4E16">
              <w:rPr>
                <w:noProof/>
                <w:webHidden/>
              </w:rPr>
              <w:fldChar w:fldCharType="begin"/>
            </w:r>
            <w:r w:rsidR="00C12DAC">
              <w:rPr>
                <w:noProof/>
                <w:webHidden/>
              </w:rPr>
              <w:instrText xml:space="preserve"> PAGEREF _Toc30596976 \h </w:instrText>
            </w:r>
            <w:r w:rsidR="003C4E16">
              <w:rPr>
                <w:noProof/>
                <w:webHidden/>
              </w:rPr>
            </w:r>
            <w:r w:rsidR="003C4E16">
              <w:rPr>
                <w:noProof/>
                <w:webHidden/>
              </w:rPr>
              <w:fldChar w:fldCharType="separate"/>
            </w:r>
            <w:r w:rsidR="00C12DAC">
              <w:rPr>
                <w:noProof/>
                <w:webHidden/>
              </w:rPr>
              <w:t>57</w:t>
            </w:r>
            <w:r w:rsidR="003C4E16">
              <w:rPr>
                <w:noProof/>
                <w:webHidden/>
              </w:rPr>
              <w:fldChar w:fldCharType="end"/>
            </w:r>
          </w:hyperlink>
        </w:p>
        <w:p w:rsidR="00C12DAC" w:rsidRDefault="00E21396">
          <w:pPr>
            <w:pStyle w:val="Spistreci1"/>
            <w:rPr>
              <w:rFonts w:asciiTheme="minorHAnsi" w:eastAsiaTheme="minorEastAsia" w:hAnsiTheme="minorHAnsi" w:cstheme="minorBidi"/>
              <w:noProof/>
              <w:sz w:val="22"/>
              <w:lang w:eastAsia="pl-PL"/>
            </w:rPr>
          </w:pPr>
          <w:hyperlink w:anchor="_Toc30596977" w:history="1">
            <w:r w:rsidR="00C12DAC" w:rsidRPr="00536911">
              <w:rPr>
                <w:rStyle w:val="Hipercze"/>
                <w:noProof/>
              </w:rPr>
              <w:t>Bibliografia</w:t>
            </w:r>
            <w:r w:rsidR="00C12DAC">
              <w:rPr>
                <w:noProof/>
                <w:webHidden/>
              </w:rPr>
              <w:tab/>
            </w:r>
            <w:r w:rsidR="003C4E16">
              <w:rPr>
                <w:noProof/>
                <w:webHidden/>
              </w:rPr>
              <w:fldChar w:fldCharType="begin"/>
            </w:r>
            <w:r w:rsidR="00C12DAC">
              <w:rPr>
                <w:noProof/>
                <w:webHidden/>
              </w:rPr>
              <w:instrText xml:space="preserve"> PAGEREF _Toc30596977 \h </w:instrText>
            </w:r>
            <w:r w:rsidR="003C4E16">
              <w:rPr>
                <w:noProof/>
                <w:webHidden/>
              </w:rPr>
            </w:r>
            <w:r w:rsidR="003C4E16">
              <w:rPr>
                <w:noProof/>
                <w:webHidden/>
              </w:rPr>
              <w:fldChar w:fldCharType="separate"/>
            </w:r>
            <w:r w:rsidR="00C12DAC">
              <w:rPr>
                <w:noProof/>
                <w:webHidden/>
              </w:rPr>
              <w:t>58</w:t>
            </w:r>
            <w:r w:rsidR="003C4E16">
              <w:rPr>
                <w:noProof/>
                <w:webHidden/>
              </w:rPr>
              <w:fldChar w:fldCharType="end"/>
            </w:r>
          </w:hyperlink>
        </w:p>
        <w:p w:rsidR="00C12DAC" w:rsidRDefault="00E21396">
          <w:pPr>
            <w:pStyle w:val="Spistreci1"/>
            <w:rPr>
              <w:rFonts w:asciiTheme="minorHAnsi" w:eastAsiaTheme="minorEastAsia" w:hAnsiTheme="minorHAnsi" w:cstheme="minorBidi"/>
              <w:noProof/>
              <w:sz w:val="22"/>
              <w:lang w:eastAsia="pl-PL"/>
            </w:rPr>
          </w:pPr>
          <w:hyperlink w:anchor="_Toc30596978" w:history="1">
            <w:r w:rsidR="00C12DAC" w:rsidRPr="00536911">
              <w:rPr>
                <w:rStyle w:val="Hipercze"/>
                <w:noProof/>
              </w:rPr>
              <w:t>Spis tabel</w:t>
            </w:r>
            <w:r w:rsidR="00C12DAC">
              <w:rPr>
                <w:noProof/>
                <w:webHidden/>
              </w:rPr>
              <w:tab/>
            </w:r>
            <w:r w:rsidR="003C4E16">
              <w:rPr>
                <w:noProof/>
                <w:webHidden/>
              </w:rPr>
              <w:fldChar w:fldCharType="begin"/>
            </w:r>
            <w:r w:rsidR="00C12DAC">
              <w:rPr>
                <w:noProof/>
                <w:webHidden/>
              </w:rPr>
              <w:instrText xml:space="preserve"> PAGEREF _Toc30596978 \h </w:instrText>
            </w:r>
            <w:r w:rsidR="003C4E16">
              <w:rPr>
                <w:noProof/>
                <w:webHidden/>
              </w:rPr>
            </w:r>
            <w:r w:rsidR="003C4E16">
              <w:rPr>
                <w:noProof/>
                <w:webHidden/>
              </w:rPr>
              <w:fldChar w:fldCharType="separate"/>
            </w:r>
            <w:r w:rsidR="00C12DAC">
              <w:rPr>
                <w:noProof/>
                <w:webHidden/>
              </w:rPr>
              <w:t>59</w:t>
            </w:r>
            <w:r w:rsidR="003C4E16">
              <w:rPr>
                <w:noProof/>
                <w:webHidden/>
              </w:rPr>
              <w:fldChar w:fldCharType="end"/>
            </w:r>
          </w:hyperlink>
        </w:p>
        <w:p w:rsidR="00C12DAC" w:rsidRDefault="00E21396">
          <w:pPr>
            <w:pStyle w:val="Spistreci1"/>
            <w:rPr>
              <w:rFonts w:asciiTheme="minorHAnsi" w:eastAsiaTheme="minorEastAsia" w:hAnsiTheme="minorHAnsi" w:cstheme="minorBidi"/>
              <w:noProof/>
              <w:sz w:val="22"/>
              <w:lang w:eastAsia="pl-PL"/>
            </w:rPr>
          </w:pPr>
          <w:hyperlink w:anchor="_Toc30596979" w:history="1">
            <w:r w:rsidR="00C12DAC" w:rsidRPr="00536911">
              <w:rPr>
                <w:rStyle w:val="Hipercze"/>
                <w:noProof/>
              </w:rPr>
              <w:t>Spis Rysunków</w:t>
            </w:r>
            <w:r w:rsidR="00C12DAC">
              <w:rPr>
                <w:noProof/>
                <w:webHidden/>
              </w:rPr>
              <w:tab/>
            </w:r>
            <w:r w:rsidR="003C4E16">
              <w:rPr>
                <w:noProof/>
                <w:webHidden/>
              </w:rPr>
              <w:fldChar w:fldCharType="begin"/>
            </w:r>
            <w:r w:rsidR="00C12DAC">
              <w:rPr>
                <w:noProof/>
                <w:webHidden/>
              </w:rPr>
              <w:instrText xml:space="preserve"> PAGEREF _Toc30596979 \h </w:instrText>
            </w:r>
            <w:r w:rsidR="003C4E16">
              <w:rPr>
                <w:noProof/>
                <w:webHidden/>
              </w:rPr>
            </w:r>
            <w:r w:rsidR="003C4E16">
              <w:rPr>
                <w:noProof/>
                <w:webHidden/>
              </w:rPr>
              <w:fldChar w:fldCharType="separate"/>
            </w:r>
            <w:r w:rsidR="00C12DAC">
              <w:rPr>
                <w:noProof/>
                <w:webHidden/>
              </w:rPr>
              <w:t>60</w:t>
            </w:r>
            <w:r w:rsidR="003C4E16">
              <w:rPr>
                <w:noProof/>
                <w:webHidden/>
              </w:rPr>
              <w:fldChar w:fldCharType="end"/>
            </w:r>
          </w:hyperlink>
        </w:p>
        <w:p w:rsidR="00800681" w:rsidRPr="00C57843" w:rsidRDefault="003C4E16">
          <w:pPr>
            <w:rPr>
              <w:color w:val="000000" w:themeColor="text1"/>
            </w:rPr>
          </w:pPr>
          <w:r w:rsidRPr="00C57843">
            <w:rPr>
              <w:color w:val="000000" w:themeColor="text1"/>
            </w:rPr>
            <w:fldChar w:fldCharType="end"/>
          </w:r>
        </w:p>
      </w:sdtContent>
    </w:sdt>
    <w:p w:rsidR="00F00736" w:rsidRPr="00C57843" w:rsidRDefault="00F00736">
      <w:pPr>
        <w:rPr>
          <w:color w:val="000000" w:themeColor="text1"/>
        </w:rPr>
      </w:pPr>
    </w:p>
    <w:p w:rsidR="004F0278" w:rsidRPr="00C57843" w:rsidRDefault="004F0278">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pPr>
    </w:p>
    <w:p w:rsidR="00765391" w:rsidRPr="00C57843" w:rsidRDefault="00765391">
      <w:pPr>
        <w:rPr>
          <w:color w:val="000000" w:themeColor="text1"/>
        </w:rPr>
        <w:sectPr w:rsidR="00765391" w:rsidRPr="00C57843" w:rsidSect="001C5E4A">
          <w:footerReference w:type="even" r:id="rId11"/>
          <w:footerReference w:type="default" r:id="rId12"/>
          <w:pgSz w:w="11906" w:h="16838" w:code="9"/>
          <w:pgMar w:top="1418" w:right="1134" w:bottom="1418" w:left="1134" w:header="709" w:footer="709" w:gutter="567"/>
          <w:pgNumType w:start="3"/>
          <w:cols w:space="708"/>
          <w:docGrid w:linePitch="360"/>
        </w:sectPr>
      </w:pPr>
    </w:p>
    <w:p w:rsidR="0003420C" w:rsidRPr="00C57843" w:rsidRDefault="0003420C" w:rsidP="0083462E">
      <w:pPr>
        <w:pStyle w:val="Nagwek1"/>
        <w:numPr>
          <w:ilvl w:val="0"/>
          <w:numId w:val="0"/>
        </w:numPr>
        <w:ind w:left="567" w:hanging="567"/>
        <w:rPr>
          <w:color w:val="000000" w:themeColor="text1"/>
        </w:rPr>
      </w:pPr>
      <w:bookmarkStart w:id="0" w:name="_Toc30596943"/>
      <w:r w:rsidRPr="00C57843">
        <w:rPr>
          <w:color w:val="000000" w:themeColor="text1"/>
        </w:rPr>
        <w:lastRenderedPageBreak/>
        <w:t>Wstęp</w:t>
      </w:r>
      <w:bookmarkEnd w:id="0"/>
    </w:p>
    <w:p w:rsidR="0003420C" w:rsidRPr="00C57843" w:rsidRDefault="00CC71D3" w:rsidP="00984EA2">
      <w:pPr>
        <w:pStyle w:val="Nagwek1"/>
        <w:rPr>
          <w:color w:val="000000" w:themeColor="text1"/>
        </w:rPr>
      </w:pPr>
      <w:bookmarkStart w:id="1" w:name="_Toc30596944"/>
      <w:r w:rsidRPr="00C57843">
        <w:rPr>
          <w:color w:val="000000" w:themeColor="text1"/>
        </w:rPr>
        <w:lastRenderedPageBreak/>
        <w:t>Sklep internetowy</w:t>
      </w:r>
      <w:r w:rsidR="00516720" w:rsidRPr="00C57843">
        <w:rPr>
          <w:color w:val="000000" w:themeColor="text1"/>
        </w:rPr>
        <w:t xml:space="preserve"> </w:t>
      </w:r>
      <w:r w:rsidR="00187E11" w:rsidRPr="00C57843">
        <w:rPr>
          <w:color w:val="000000" w:themeColor="text1"/>
        </w:rPr>
        <w:t>okiem biznesu</w:t>
      </w:r>
      <w:bookmarkEnd w:id="1"/>
    </w:p>
    <w:p w:rsidR="00ED1045" w:rsidRPr="00C57843" w:rsidRDefault="00ED1045" w:rsidP="0082551D">
      <w:pPr>
        <w:pStyle w:val="Nagwek2"/>
      </w:pPr>
      <w:bookmarkStart w:id="2" w:name="_Toc30596945"/>
      <w:r w:rsidRPr="00C57843">
        <w:t>Czym jest sklep internetowy</w:t>
      </w:r>
      <w:r w:rsidR="00C42DDA" w:rsidRPr="00C57843">
        <w:t>?</w:t>
      </w:r>
      <w:bookmarkEnd w:id="2"/>
    </w:p>
    <w:p w:rsidR="00CC71D3" w:rsidRPr="00C57843" w:rsidRDefault="009D2A7B" w:rsidP="005E4244">
      <w:pPr>
        <w:pStyle w:val="Tekstpodstawowy"/>
        <w:ind w:firstLine="0"/>
        <w:rPr>
          <w:color w:val="000000" w:themeColor="text1"/>
        </w:rPr>
      </w:pPr>
      <w:r w:rsidRPr="00C57843">
        <w:rPr>
          <w:color w:val="000000" w:themeColor="text1"/>
        </w:rPr>
        <w:t xml:space="preserve">Internet zmienił oblicze działalności handlowej. Dzięki niemu </w:t>
      </w:r>
      <w:r w:rsidR="00F0784E" w:rsidRPr="00C57843">
        <w:rPr>
          <w:color w:val="000000" w:themeColor="text1"/>
        </w:rPr>
        <w:t>w 1994</w:t>
      </w:r>
      <w:r w:rsidR="001A7A8B" w:rsidRPr="00C57843">
        <w:rPr>
          <w:color w:val="000000" w:themeColor="text1"/>
        </w:rPr>
        <w:t xml:space="preserve"> roku</w:t>
      </w:r>
      <w:r w:rsidR="00F0784E" w:rsidRPr="00C57843">
        <w:rPr>
          <w:color w:val="000000" w:themeColor="text1"/>
        </w:rPr>
        <w:t xml:space="preserve"> </w:t>
      </w:r>
      <w:r w:rsidRPr="00C57843">
        <w:rPr>
          <w:color w:val="000000" w:themeColor="text1"/>
        </w:rPr>
        <w:t xml:space="preserve">powstał </w:t>
      </w:r>
      <w:r w:rsidR="00F0784E" w:rsidRPr="00C57843">
        <w:rPr>
          <w:color w:val="000000" w:themeColor="text1"/>
        </w:rPr>
        <w:t>pierwsz</w:t>
      </w:r>
      <w:r w:rsidR="00F113D1" w:rsidRPr="00C57843">
        <w:rPr>
          <w:color w:val="000000" w:themeColor="text1"/>
        </w:rPr>
        <w:t>y</w:t>
      </w:r>
      <w:r w:rsidR="00F0784E" w:rsidRPr="00C57843">
        <w:rPr>
          <w:color w:val="000000" w:themeColor="text1"/>
        </w:rPr>
        <w:t xml:space="preserve"> typow</w:t>
      </w:r>
      <w:r w:rsidR="00F113D1" w:rsidRPr="00C57843">
        <w:rPr>
          <w:color w:val="000000" w:themeColor="text1"/>
        </w:rPr>
        <w:t>y</w:t>
      </w:r>
      <w:r w:rsidR="00F0784E" w:rsidRPr="00C57843">
        <w:rPr>
          <w:color w:val="000000" w:themeColor="text1"/>
        </w:rPr>
        <w:t xml:space="preserve"> sklep internetow</w:t>
      </w:r>
      <w:r w:rsidR="00F113D1" w:rsidRPr="00C57843">
        <w:rPr>
          <w:color w:val="000000" w:themeColor="text1"/>
        </w:rPr>
        <w:t>y</w:t>
      </w:r>
      <w:r w:rsidR="00602190">
        <w:rPr>
          <w:color w:val="000000" w:themeColor="text1"/>
        </w:rPr>
        <w:t>,</w:t>
      </w:r>
      <w:r w:rsidR="00F113D1" w:rsidRPr="00C57843">
        <w:rPr>
          <w:color w:val="000000" w:themeColor="text1"/>
        </w:rPr>
        <w:t xml:space="preserve"> który nosi nazwę Amazon a jego twórcą jest Jeff </w:t>
      </w:r>
      <w:proofErr w:type="spellStart"/>
      <w:r w:rsidR="00F113D1" w:rsidRPr="00C57843">
        <w:rPr>
          <w:color w:val="000000" w:themeColor="text1"/>
        </w:rPr>
        <w:t>Bezos</w:t>
      </w:r>
      <w:proofErr w:type="spellEnd"/>
      <w:r w:rsidR="00F113D1" w:rsidRPr="00C57843">
        <w:rPr>
          <w:color w:val="000000" w:themeColor="text1"/>
        </w:rPr>
        <w:t>.</w:t>
      </w:r>
      <w:r w:rsidR="002602CB" w:rsidRPr="00C57843">
        <w:rPr>
          <w:color w:val="000000" w:themeColor="text1"/>
        </w:rPr>
        <w:t xml:space="preserve"> </w:t>
      </w:r>
      <w:r w:rsidR="009711C6" w:rsidRPr="00C57843">
        <w:rPr>
          <w:color w:val="000000" w:themeColor="text1"/>
        </w:rPr>
        <w:t>Sklep internetowy to nic innego niż aplikacja informatyczna</w:t>
      </w:r>
      <w:r w:rsidR="00602190">
        <w:rPr>
          <w:color w:val="000000" w:themeColor="text1"/>
        </w:rPr>
        <w:t>,</w:t>
      </w:r>
      <w:r w:rsidR="009711C6" w:rsidRPr="00C57843">
        <w:rPr>
          <w:color w:val="000000" w:themeColor="text1"/>
        </w:rPr>
        <w:t xml:space="preserve"> która pozwala na sprzedaż różnego rodzaju towarów z wykorzystaniem </w:t>
      </w:r>
      <w:r w:rsidR="004512C2" w:rsidRPr="00C57843">
        <w:rPr>
          <w:color w:val="000000" w:themeColor="text1"/>
        </w:rPr>
        <w:t xml:space="preserve">stale rozwijanej sieci Internet. </w:t>
      </w:r>
      <w:r w:rsidR="00E02E5F" w:rsidRPr="00C57843">
        <w:rPr>
          <w:color w:val="000000" w:themeColor="text1"/>
        </w:rPr>
        <w:t xml:space="preserve">Takie rozwiązanie jest częścią tak zwanej relacji B2C </w:t>
      </w:r>
      <w:r w:rsidR="00777926" w:rsidRPr="00C57843">
        <w:rPr>
          <w:color w:val="000000" w:themeColor="text1"/>
        </w:rPr>
        <w:t>(ang. business-to-</w:t>
      </w:r>
      <w:proofErr w:type="spellStart"/>
      <w:r w:rsidR="00777926" w:rsidRPr="00C57843">
        <w:rPr>
          <w:color w:val="000000" w:themeColor="text1"/>
        </w:rPr>
        <w:t>consumer</w:t>
      </w:r>
      <w:proofErr w:type="spellEnd"/>
      <w:r w:rsidR="00B67504" w:rsidRPr="00C57843">
        <w:rPr>
          <w:color w:val="000000" w:themeColor="text1"/>
        </w:rPr>
        <w:t>)</w:t>
      </w:r>
      <w:r w:rsidR="00602190">
        <w:rPr>
          <w:color w:val="000000" w:themeColor="text1"/>
        </w:rPr>
        <w:t>,</w:t>
      </w:r>
      <w:r w:rsidR="00B67504" w:rsidRPr="00C57843">
        <w:rPr>
          <w:color w:val="000000" w:themeColor="text1"/>
        </w:rPr>
        <w:t xml:space="preserve"> która odpowiada za </w:t>
      </w:r>
      <w:r w:rsidR="00FA48D6" w:rsidRPr="00C57843">
        <w:rPr>
          <w:color w:val="000000" w:themeColor="text1"/>
        </w:rPr>
        <w:t>układ</w:t>
      </w:r>
      <w:r w:rsidR="00B67504" w:rsidRPr="00C57843">
        <w:rPr>
          <w:color w:val="000000" w:themeColor="text1"/>
        </w:rPr>
        <w:t xml:space="preserve"> pomiędzy przedsiębiorstwami a klientami indywidualnymi.</w:t>
      </w:r>
      <w:r w:rsidR="00FA48D6" w:rsidRPr="00C57843">
        <w:rPr>
          <w:color w:val="000000" w:themeColor="text1"/>
        </w:rPr>
        <w:t xml:space="preserve"> Rzadziej występuje relacja B2B (ang. business-to-business) oznaczająca transakcje pomiędzy kilkoma podmiotami gospodarczymi. </w:t>
      </w:r>
      <w:r w:rsidR="00025EC5" w:rsidRPr="00C57843">
        <w:rPr>
          <w:color w:val="000000" w:themeColor="text1"/>
        </w:rPr>
        <w:t>Rynek sklepów internetowych rządzi się analogiczn</w:t>
      </w:r>
      <w:r w:rsidR="00BD086F">
        <w:rPr>
          <w:color w:val="000000" w:themeColor="text1"/>
        </w:rPr>
        <w:t>ymi</w:t>
      </w:r>
      <w:r w:rsidR="00025EC5" w:rsidRPr="00C57843">
        <w:rPr>
          <w:color w:val="000000" w:themeColor="text1"/>
        </w:rPr>
        <w:t xml:space="preserve"> zasadami</w:t>
      </w:r>
      <w:r w:rsidR="00BD086F">
        <w:rPr>
          <w:color w:val="000000" w:themeColor="text1"/>
        </w:rPr>
        <w:t>,</w:t>
      </w:r>
      <w:r w:rsidR="000F528C">
        <w:rPr>
          <w:color w:val="000000" w:themeColor="text1"/>
        </w:rPr>
        <w:t xml:space="preserve"> jak w </w:t>
      </w:r>
      <w:r w:rsidR="00025EC5" w:rsidRPr="00C57843">
        <w:rPr>
          <w:color w:val="000000" w:themeColor="text1"/>
        </w:rPr>
        <w:t>sklepach tradycyjnych.</w:t>
      </w:r>
      <w:r w:rsidR="0024758B" w:rsidRPr="00C57843">
        <w:rPr>
          <w:color w:val="000000" w:themeColor="text1"/>
        </w:rPr>
        <w:t xml:space="preserve"> </w:t>
      </w:r>
      <w:r w:rsidR="00C11F08" w:rsidRPr="00C57843">
        <w:rPr>
          <w:color w:val="000000" w:themeColor="text1"/>
        </w:rPr>
        <w:t xml:space="preserve">W dzisiejszych czasach klient kupując towar przez </w:t>
      </w:r>
      <w:r w:rsidR="00CC71D3" w:rsidRPr="00C57843">
        <w:rPr>
          <w:color w:val="000000" w:themeColor="text1"/>
        </w:rPr>
        <w:t>Internet</w:t>
      </w:r>
      <w:r w:rsidR="00C11F08" w:rsidRPr="00C57843">
        <w:rPr>
          <w:color w:val="000000" w:themeColor="text1"/>
        </w:rPr>
        <w:t xml:space="preserve"> ma możliwość zwrotu zakupionych towarów oraz odstąpieni</w:t>
      </w:r>
      <w:r w:rsidR="00BD086F">
        <w:rPr>
          <w:color w:val="000000" w:themeColor="text1"/>
        </w:rPr>
        <w:t>a</w:t>
      </w:r>
      <w:r w:rsidR="00C11F08" w:rsidRPr="00C57843">
        <w:rPr>
          <w:color w:val="000000" w:themeColor="text1"/>
        </w:rPr>
        <w:t xml:space="preserve"> od umowy bez podawania powodu. </w:t>
      </w:r>
      <w:r w:rsidR="005E4244" w:rsidRPr="00C57843">
        <w:rPr>
          <w:color w:val="000000" w:themeColor="text1"/>
        </w:rPr>
        <w:t>Z dnia na dzień sklepy zyskują coraz większ</w:t>
      </w:r>
      <w:r w:rsidR="00BD086F">
        <w:rPr>
          <w:color w:val="000000" w:themeColor="text1"/>
        </w:rPr>
        <w:t>ą</w:t>
      </w:r>
      <w:r w:rsidR="005E4244" w:rsidRPr="00C57843">
        <w:rPr>
          <w:color w:val="000000" w:themeColor="text1"/>
        </w:rPr>
        <w:t xml:space="preserve"> popularność, </w:t>
      </w:r>
      <w:r w:rsidR="00BD086F">
        <w:rPr>
          <w:color w:val="000000" w:themeColor="text1"/>
        </w:rPr>
        <w:t xml:space="preserve">oferując </w:t>
      </w:r>
      <w:r w:rsidR="005E4244" w:rsidRPr="00C57843">
        <w:rPr>
          <w:color w:val="000000" w:themeColor="text1"/>
        </w:rPr>
        <w:t xml:space="preserve">wygodę oraz bezpieczeństwo. </w:t>
      </w:r>
      <w:r w:rsidR="00C11F08" w:rsidRPr="00C57843">
        <w:rPr>
          <w:color w:val="000000" w:themeColor="text1"/>
        </w:rPr>
        <w:t xml:space="preserve"> </w:t>
      </w:r>
      <w:r w:rsidR="00FA07CB" w:rsidRPr="00C57843">
        <w:rPr>
          <w:color w:val="000000" w:themeColor="text1"/>
        </w:rPr>
        <w:t>[1]</w:t>
      </w:r>
      <w:r w:rsidR="009D7AFA" w:rsidRPr="00C57843">
        <w:rPr>
          <w:color w:val="000000" w:themeColor="text1"/>
        </w:rPr>
        <w:t xml:space="preserve"> </w:t>
      </w:r>
      <w:r w:rsidR="00FA07CB" w:rsidRPr="00C57843">
        <w:rPr>
          <w:color w:val="000000" w:themeColor="text1"/>
        </w:rPr>
        <w:t>[2]</w:t>
      </w:r>
    </w:p>
    <w:p w:rsidR="002924FB" w:rsidRPr="00C57843" w:rsidRDefault="002924FB" w:rsidP="009D2A7B">
      <w:pPr>
        <w:pStyle w:val="Tekstpodstawowy"/>
        <w:rPr>
          <w:color w:val="000000" w:themeColor="text1"/>
        </w:rPr>
      </w:pPr>
      <w:r w:rsidRPr="00C57843">
        <w:rPr>
          <w:color w:val="000000" w:themeColor="text1"/>
        </w:rPr>
        <w:t>Podstawą każdego sklepu internetowego jest strona www z ofertą, która posiada wiele podstron przedstawiających opis towaru.</w:t>
      </w:r>
      <w:r w:rsidR="00B35AD7" w:rsidRPr="00C57843">
        <w:rPr>
          <w:color w:val="000000" w:themeColor="text1"/>
        </w:rPr>
        <w:t xml:space="preserve"> W dużych sklepach</w:t>
      </w:r>
      <w:r w:rsidR="00DD42CD">
        <w:rPr>
          <w:color w:val="000000" w:themeColor="text1"/>
        </w:rPr>
        <w:t>,</w:t>
      </w:r>
      <w:r w:rsidR="00B35AD7" w:rsidRPr="00C57843">
        <w:rPr>
          <w:color w:val="000000" w:themeColor="text1"/>
        </w:rPr>
        <w:t xml:space="preserve"> które oferują wybór z różnych dziedzin, stosuj</w:t>
      </w:r>
      <w:r w:rsidR="00DD42CD">
        <w:rPr>
          <w:color w:val="000000" w:themeColor="text1"/>
        </w:rPr>
        <w:t>e</w:t>
      </w:r>
      <w:r w:rsidR="00B35AD7" w:rsidRPr="00C57843">
        <w:rPr>
          <w:color w:val="000000" w:themeColor="text1"/>
        </w:rPr>
        <w:t xml:space="preserve"> się rozdzielenie produktów według kategorii</w:t>
      </w:r>
      <w:r w:rsidR="00CC4CEF" w:rsidRPr="00C57843">
        <w:rPr>
          <w:color w:val="000000" w:themeColor="text1"/>
        </w:rPr>
        <w:t xml:space="preserve"> oraz podkategorii</w:t>
      </w:r>
      <w:r w:rsidR="00B35AD7" w:rsidRPr="00C57843">
        <w:rPr>
          <w:color w:val="000000" w:themeColor="text1"/>
        </w:rPr>
        <w:t>, co pozwala na wygodniejsze przeglą</w:t>
      </w:r>
      <w:r w:rsidR="00CC4CEF" w:rsidRPr="00C57843">
        <w:rPr>
          <w:color w:val="000000" w:themeColor="text1"/>
        </w:rPr>
        <w:t>danie asortymentu.</w:t>
      </w:r>
      <w:r w:rsidR="00FC569D" w:rsidRPr="00C57843">
        <w:rPr>
          <w:color w:val="000000" w:themeColor="text1"/>
        </w:rPr>
        <w:t xml:space="preserve"> Do prawidłowego działania sklepy muszą posiadać tak zwany koszyk, który działa na takiej samej zasadzie jak tradycyjny koszyk</w:t>
      </w:r>
      <w:r w:rsidR="006F79A3">
        <w:rPr>
          <w:color w:val="000000" w:themeColor="text1"/>
        </w:rPr>
        <w:t>,</w:t>
      </w:r>
      <w:r w:rsidR="00FC569D" w:rsidRPr="00C57843">
        <w:rPr>
          <w:color w:val="000000" w:themeColor="text1"/>
        </w:rPr>
        <w:t xml:space="preserve"> z </w:t>
      </w:r>
      <w:r w:rsidR="006F79A3">
        <w:rPr>
          <w:color w:val="000000" w:themeColor="text1"/>
        </w:rPr>
        <w:t>tą</w:t>
      </w:r>
      <w:r w:rsidR="00FC569D" w:rsidRPr="00C57843">
        <w:rPr>
          <w:color w:val="000000" w:themeColor="text1"/>
        </w:rPr>
        <w:t xml:space="preserve"> różnicą,</w:t>
      </w:r>
      <w:r w:rsidR="006F79A3">
        <w:rPr>
          <w:color w:val="000000" w:themeColor="text1"/>
        </w:rPr>
        <w:t xml:space="preserve"> że</w:t>
      </w:r>
      <w:r w:rsidR="00FC569D" w:rsidRPr="00C57843">
        <w:rPr>
          <w:color w:val="000000" w:themeColor="text1"/>
        </w:rPr>
        <w:t xml:space="preserve"> klient musi kliknąć w odpowiednie </w:t>
      </w:r>
      <w:proofErr w:type="spellStart"/>
      <w:r w:rsidR="00FC569D" w:rsidRPr="00C57843">
        <w:rPr>
          <w:color w:val="000000" w:themeColor="text1"/>
        </w:rPr>
        <w:t>hiperłącze</w:t>
      </w:r>
      <w:proofErr w:type="spellEnd"/>
      <w:r w:rsidR="00FC569D" w:rsidRPr="00C57843">
        <w:rPr>
          <w:color w:val="000000" w:themeColor="text1"/>
        </w:rPr>
        <w:t xml:space="preserve"> aby dodać produkt i potem go zakupić. </w:t>
      </w:r>
      <w:r w:rsidR="00A220EC" w:rsidRPr="00C57843">
        <w:rPr>
          <w:color w:val="000000" w:themeColor="text1"/>
        </w:rPr>
        <w:t>Ostatnim elementem</w:t>
      </w:r>
      <w:r w:rsidR="00DD42CD">
        <w:rPr>
          <w:color w:val="000000" w:themeColor="text1"/>
        </w:rPr>
        <w:t>,</w:t>
      </w:r>
      <w:r w:rsidR="00A220EC" w:rsidRPr="00C57843">
        <w:rPr>
          <w:color w:val="000000" w:themeColor="text1"/>
        </w:rPr>
        <w:t xml:space="preserve"> który jest niezbędny </w:t>
      </w:r>
      <w:r w:rsidR="00995E4F" w:rsidRPr="00C57843">
        <w:rPr>
          <w:color w:val="000000" w:themeColor="text1"/>
        </w:rPr>
        <w:t>do przeprowadzenia transakcji</w:t>
      </w:r>
      <w:r w:rsidR="00DD42CD">
        <w:rPr>
          <w:color w:val="000000" w:themeColor="text1"/>
        </w:rPr>
        <w:t>,</w:t>
      </w:r>
      <w:r w:rsidR="00995E4F" w:rsidRPr="00C57843">
        <w:rPr>
          <w:color w:val="000000" w:themeColor="text1"/>
        </w:rPr>
        <w:t xml:space="preserve"> </w:t>
      </w:r>
      <w:r w:rsidR="00A220EC" w:rsidRPr="00C57843">
        <w:rPr>
          <w:color w:val="000000" w:themeColor="text1"/>
        </w:rPr>
        <w:t>to formularz</w:t>
      </w:r>
      <w:r w:rsidR="00DD42CD">
        <w:rPr>
          <w:color w:val="000000" w:themeColor="text1"/>
        </w:rPr>
        <w:t>, w którym</w:t>
      </w:r>
      <w:r w:rsidR="00A220EC" w:rsidRPr="00C57843">
        <w:rPr>
          <w:color w:val="000000" w:themeColor="text1"/>
        </w:rPr>
        <w:t xml:space="preserve"> kupujący podaje swoje dane osobowe oraz adres dostawy. </w:t>
      </w:r>
      <w:r w:rsidR="00FA07CB" w:rsidRPr="00C57843">
        <w:rPr>
          <w:color w:val="000000" w:themeColor="text1"/>
        </w:rPr>
        <w:t>[2]</w:t>
      </w:r>
    </w:p>
    <w:p w:rsidR="000B2CDB" w:rsidRPr="00C57843" w:rsidRDefault="0032193B" w:rsidP="009D2A7B">
      <w:pPr>
        <w:pStyle w:val="Tekstpodstawowy"/>
        <w:rPr>
          <w:color w:val="000000" w:themeColor="text1"/>
        </w:rPr>
      </w:pPr>
      <w:r w:rsidRPr="00C57843">
        <w:rPr>
          <w:color w:val="000000" w:themeColor="text1"/>
        </w:rPr>
        <w:t xml:space="preserve">Aby wygodnie operować na zamówieniach oraz prowadzić sklep internetowy, firma musi posiadać panel administracyjny przeznaczony </w:t>
      </w:r>
      <w:r w:rsidR="009A5FF7" w:rsidRPr="00C57843">
        <w:rPr>
          <w:color w:val="000000" w:themeColor="text1"/>
        </w:rPr>
        <w:t xml:space="preserve">tylko dla pracowników oraz właściciela. </w:t>
      </w:r>
      <w:r w:rsidR="000B2CDB" w:rsidRPr="00C57843">
        <w:rPr>
          <w:color w:val="000000" w:themeColor="text1"/>
        </w:rPr>
        <w:t>Rozbudowany p</w:t>
      </w:r>
      <w:r w:rsidR="00146CFA" w:rsidRPr="00C57843">
        <w:rPr>
          <w:color w:val="000000" w:themeColor="text1"/>
        </w:rPr>
        <w:t xml:space="preserve">anel powinien </w:t>
      </w:r>
      <w:r w:rsidR="000B2CDB" w:rsidRPr="00C57843">
        <w:rPr>
          <w:color w:val="000000" w:themeColor="text1"/>
        </w:rPr>
        <w:t>posiadać</w:t>
      </w:r>
      <w:r w:rsidR="00896E0C" w:rsidRPr="00C57843">
        <w:rPr>
          <w:color w:val="000000" w:themeColor="text1"/>
        </w:rPr>
        <w:t xml:space="preserve"> między innymi</w:t>
      </w:r>
      <w:r w:rsidR="000B2CDB" w:rsidRPr="00C57843">
        <w:rPr>
          <w:color w:val="000000" w:themeColor="text1"/>
        </w:rPr>
        <w:t>:</w:t>
      </w:r>
      <w:r w:rsidR="00FB2865" w:rsidRPr="00C57843">
        <w:rPr>
          <w:color w:val="000000" w:themeColor="text1"/>
        </w:rPr>
        <w:t xml:space="preserve"> [2]</w:t>
      </w:r>
    </w:p>
    <w:p w:rsidR="0032193B" w:rsidRPr="00C57843" w:rsidRDefault="000B2CDB" w:rsidP="000B2CDB">
      <w:pPr>
        <w:pStyle w:val="Tekstpodstawowy"/>
        <w:numPr>
          <w:ilvl w:val="0"/>
          <w:numId w:val="21"/>
        </w:numPr>
        <w:rPr>
          <w:color w:val="000000" w:themeColor="text1"/>
        </w:rPr>
      </w:pPr>
      <w:r w:rsidRPr="00C57843">
        <w:rPr>
          <w:color w:val="000000" w:themeColor="text1"/>
        </w:rPr>
        <w:t>dodawanie, modyfikowanie oraz usuwanie ofert</w:t>
      </w:r>
    </w:p>
    <w:p w:rsidR="000B2CDB" w:rsidRPr="00C57843" w:rsidRDefault="000B2CDB" w:rsidP="000B2CDB">
      <w:pPr>
        <w:pStyle w:val="Tekstpodstawowy"/>
        <w:numPr>
          <w:ilvl w:val="0"/>
          <w:numId w:val="21"/>
        </w:numPr>
        <w:rPr>
          <w:color w:val="000000" w:themeColor="text1"/>
        </w:rPr>
      </w:pPr>
      <w:r w:rsidRPr="00C57843">
        <w:rPr>
          <w:color w:val="000000" w:themeColor="text1"/>
        </w:rPr>
        <w:t>zarządzanie zamówieniami</w:t>
      </w:r>
      <w:r w:rsidR="00896E0C" w:rsidRPr="00C57843">
        <w:rPr>
          <w:color w:val="000000" w:themeColor="text1"/>
        </w:rPr>
        <w:t xml:space="preserve"> oraz bazą klientów</w:t>
      </w:r>
    </w:p>
    <w:p w:rsidR="000B2CDB" w:rsidRPr="00C57843" w:rsidRDefault="000B2CDB" w:rsidP="000B2CDB">
      <w:pPr>
        <w:pStyle w:val="Tekstpodstawowy"/>
        <w:numPr>
          <w:ilvl w:val="0"/>
          <w:numId w:val="21"/>
        </w:numPr>
        <w:rPr>
          <w:color w:val="000000" w:themeColor="text1"/>
        </w:rPr>
      </w:pPr>
      <w:r w:rsidRPr="00C57843">
        <w:rPr>
          <w:color w:val="000000" w:themeColor="text1"/>
        </w:rPr>
        <w:t xml:space="preserve">system obsługi </w:t>
      </w:r>
      <w:r w:rsidR="006F79A3">
        <w:rPr>
          <w:color w:val="000000" w:themeColor="text1"/>
        </w:rPr>
        <w:t>wiadomości od klientów</w:t>
      </w:r>
    </w:p>
    <w:p w:rsidR="00F51006" w:rsidRPr="00C57843" w:rsidRDefault="00F51006" w:rsidP="000B2CDB">
      <w:pPr>
        <w:pStyle w:val="Tekstpodstawowy"/>
        <w:numPr>
          <w:ilvl w:val="0"/>
          <w:numId w:val="21"/>
        </w:numPr>
        <w:rPr>
          <w:color w:val="000000" w:themeColor="text1"/>
        </w:rPr>
      </w:pPr>
      <w:r w:rsidRPr="00C57843">
        <w:rPr>
          <w:color w:val="000000" w:themeColor="text1"/>
        </w:rPr>
        <w:t>system dostaw brakujących produktów</w:t>
      </w:r>
    </w:p>
    <w:p w:rsidR="00E85E80" w:rsidRPr="00C57843" w:rsidRDefault="00F51006" w:rsidP="00190A41">
      <w:pPr>
        <w:pStyle w:val="Tekstpodstawowy"/>
        <w:numPr>
          <w:ilvl w:val="0"/>
          <w:numId w:val="21"/>
        </w:numPr>
        <w:rPr>
          <w:color w:val="000000" w:themeColor="text1"/>
        </w:rPr>
      </w:pPr>
      <w:r w:rsidRPr="00C57843">
        <w:rPr>
          <w:color w:val="000000" w:themeColor="text1"/>
        </w:rPr>
        <w:t>miesięczne statystyki sprzedaży</w:t>
      </w:r>
    </w:p>
    <w:p w:rsidR="008E4A2B" w:rsidRDefault="008E4A2B" w:rsidP="0082551D">
      <w:pPr>
        <w:pStyle w:val="Nagwek2"/>
      </w:pPr>
      <w:bookmarkStart w:id="3" w:name="_Toc30596946"/>
      <w:r w:rsidRPr="00C57843">
        <w:lastRenderedPageBreak/>
        <w:t>Opis działania sklepu</w:t>
      </w:r>
      <w:bookmarkEnd w:id="3"/>
      <w:r w:rsidRPr="00C57843">
        <w:t xml:space="preserve"> </w:t>
      </w:r>
    </w:p>
    <w:p w:rsidR="00180612" w:rsidRPr="00180612" w:rsidRDefault="00180612" w:rsidP="00180612">
      <w:pPr>
        <w:pStyle w:val="Tekstpodstawowy"/>
      </w:pPr>
      <w:r w:rsidRPr="00180612">
        <w:t>Sklep to miejsce, w którym klienci mogą kupować produkty. Każdy towar ma określoną cenę detaliczną, na którą ma wpływ cena hurtowa i marża detaliczna.[20] Produkty zwykle są posegregowane działami. Aby ta działalność mogła działać przez dłuższy czas, trzeba na bieżąco uzupełniać wyprzedane produkty. W tym celu wysyła się zamówienia do hurtowni. Zdarza się, że produkt nie jest sprawny. Konsument ma wtedy prawo do reklamacji, w wyniku której wyrób jest naprawiany lub następuje zwrot pieniędzy. W przypadku większych sklepów właściciel zatrudnia pracowników, aby poprawić szybkość obsługi i podzielić obowiązki.</w:t>
      </w:r>
    </w:p>
    <w:p w:rsidR="00ED1045" w:rsidRDefault="00ED1045" w:rsidP="0082551D">
      <w:pPr>
        <w:pStyle w:val="Nagwek2"/>
      </w:pPr>
      <w:bookmarkStart w:id="4" w:name="_Toc30596947"/>
      <w:r w:rsidRPr="00C57843">
        <w:t>Zapotrzebowanie na system</w:t>
      </w:r>
      <w:bookmarkEnd w:id="4"/>
    </w:p>
    <w:p w:rsidR="00996CAF" w:rsidRPr="00996CAF" w:rsidRDefault="00345F7B" w:rsidP="00996CAF">
      <w:pPr>
        <w:pStyle w:val="Tekstpodstawowy"/>
      </w:pPr>
      <w:r>
        <w:t xml:space="preserve">Prowadzenie sklepu wiąże się z dużą odpowiedzialnością. </w:t>
      </w:r>
      <w:r w:rsidR="004D0373" w:rsidRPr="004D0373">
        <w:t xml:space="preserve">Towar, który zostanie sprzedany, powinien być na bieżąco odejmowany ze stanów magazynowych, tak by nie doszło do sytuacji wystąpienia braków. Sprzedaż artykułów, których sklep nie ma aktualnie na stanie, może powodować znaczne pogorszenie relacji z klientem. </w:t>
      </w:r>
      <w:r w:rsidR="004D0373">
        <w:t>Sytuacje</w:t>
      </w:r>
      <w:r w:rsidR="004D0373" w:rsidRPr="004D0373">
        <w:t>, gdy zmówienie musi zostać anulowane lub gdy klient musi oczekiwać na nie dłużej, ponieważ towar jest dopiero sprowadzany, bardzo negatywnie wpływają na wizerunek sprzedawcy.</w:t>
      </w:r>
      <w:r w:rsidR="004D0373">
        <w:t xml:space="preserve">[21] </w:t>
      </w:r>
      <w:r>
        <w:t>W sklepach, gdzie pracuje kilku pracowników</w:t>
      </w:r>
      <w:r w:rsidR="00385D2B">
        <w:t>,</w:t>
      </w:r>
      <w:r>
        <w:t xml:space="preserve"> przydatne są też mechanizmy kontrolujące ich obowiązki (np. podliczające ilość obsłużo</w:t>
      </w:r>
      <w:r w:rsidR="001B6EB0">
        <w:t>nych zamówień). Dla właściciela sklepu daje to podstawę do przyznawania premii, a pracownicy mają dodatkową motywację do wykonywania swojej pracy.</w:t>
      </w:r>
      <w:r w:rsidR="004B7EC2">
        <w:t xml:space="preserve"> Wszystko staje się łatwiejsze jeśli wykorzysta się system zarządzający sklepem. Takie oprogramowanie umożliwia też </w:t>
      </w:r>
      <w:r w:rsidR="00DE2E1C">
        <w:t>uruchomienie działalności w</w:t>
      </w:r>
      <w:r w:rsidR="004B7EC2">
        <w:t xml:space="preserve"> sieci internetowej.</w:t>
      </w:r>
    </w:p>
    <w:p w:rsidR="00A95D10" w:rsidRDefault="001513FF" w:rsidP="00E72D9D">
      <w:pPr>
        <w:pStyle w:val="Nagwek3"/>
      </w:pPr>
      <w:bookmarkStart w:id="5" w:name="_Toc30596948"/>
      <w:r w:rsidRPr="00C57843">
        <w:t>Koncepcja strony internetowej</w:t>
      </w:r>
      <w:bookmarkEnd w:id="5"/>
    </w:p>
    <w:p w:rsidR="00DE2E1C" w:rsidRPr="00DE2E1C" w:rsidRDefault="00DE2E1C" w:rsidP="00DE2E1C">
      <w:pPr>
        <w:pStyle w:val="Tekstpodstawowy"/>
      </w:pPr>
      <w:r>
        <w:t xml:space="preserve">Strona internetowa sklepu, czyli to co widzi klient, będzie łatwa i szybka w obsłudze. W górnej części będzie znajdowało się logo sklepu wraz z wyszukiwarką produktów i </w:t>
      </w:r>
      <w:r w:rsidR="00F30E27">
        <w:t>przyciskiem logowania. Poniżej zostanie umiejscowiony pasek z kategoriami i podkategoriami produktów. Kliknięcie dan</w:t>
      </w:r>
      <w:r w:rsidR="00385D2B">
        <w:t>ego</w:t>
      </w:r>
      <w:r w:rsidR="00F30E27">
        <w:t xml:space="preserve"> produkt</w:t>
      </w:r>
      <w:r w:rsidR="00385D2B">
        <w:t>u</w:t>
      </w:r>
      <w:r w:rsidR="00F30E27">
        <w:t xml:space="preserve"> wyświetli jego szczegółowy opis wraz z komentarzami i ocenami innych klientów. Dodanie produktu do koszyka przeniesie użytkownika do składania zamówienia</w:t>
      </w:r>
      <w:r w:rsidR="00FD5197">
        <w:t>,</w:t>
      </w:r>
      <w:r w:rsidR="00F30E27">
        <w:t xml:space="preserve"> gdzie będzie musiał podać swoje dane adresowe oraz wybrać sposób dostarczenia towaru. Strona pozwoli złożyć zamówienie tylko zalogowanym użytkownikom. </w:t>
      </w:r>
      <w:r w:rsidR="00F34860">
        <w:t xml:space="preserve">Zalogowany użytkownik zamiast przycisku logowania zobaczy odnośnik do panelu zarządzania swoim profilem. W tym miejscu klient będzie miał podgląd na stan </w:t>
      </w:r>
      <w:r w:rsidR="00F34860">
        <w:lastRenderedPageBreak/>
        <w:t>swoich zamówień, możliwość zgłoszenia zwrotu lub reklamacji oraz wysłania zapytania bezpośrednio do pracownika sklepu.</w:t>
      </w:r>
    </w:p>
    <w:p w:rsidR="00CC71D3" w:rsidRDefault="001513FF" w:rsidP="00E72D9D">
      <w:pPr>
        <w:pStyle w:val="Nagwek3"/>
      </w:pPr>
      <w:bookmarkStart w:id="6" w:name="_Toc30596949"/>
      <w:r w:rsidRPr="00C57843">
        <w:t>Koncepcja panelu obsługi system</w:t>
      </w:r>
      <w:r w:rsidR="000611C4">
        <w:t>u</w:t>
      </w:r>
      <w:bookmarkEnd w:id="6"/>
    </w:p>
    <w:p w:rsidR="00835676" w:rsidRDefault="00F34860" w:rsidP="00F34860">
      <w:pPr>
        <w:pStyle w:val="Tekstpodstawowy"/>
      </w:pPr>
      <w:r>
        <w:t>Panel obsługi systemu, czyli panel administratora, będzie monitorował zasoby sklepu i je przedstawiał właścicielowi oraz pracownikom.</w:t>
      </w:r>
      <w:r w:rsidR="00D857C6">
        <w:t xml:space="preserve"> W górnej części panelu znajdą się wyszukiwarki produktów, zamówień oraz klientów. Po lewej stronie będzie pasek nawigacyjny umożliwiający szybkie przejście do wybranej funkcji panelu</w:t>
      </w:r>
      <w:r w:rsidR="00835676">
        <w:t>:</w:t>
      </w:r>
    </w:p>
    <w:p w:rsidR="00835676" w:rsidRDefault="00835676" w:rsidP="00835676">
      <w:pPr>
        <w:pStyle w:val="Listapunktowana2"/>
      </w:pPr>
      <w:r>
        <w:t>Obsługa zamówień, zwrotów, reklamacji i płatności</w:t>
      </w:r>
    </w:p>
    <w:p w:rsidR="00835676" w:rsidRDefault="00835676" w:rsidP="00835676">
      <w:pPr>
        <w:pStyle w:val="Listapunktowana2"/>
      </w:pPr>
      <w:r>
        <w:t>Zarządzanie klientami, pracownikami dostawcami i produktami</w:t>
      </w:r>
    </w:p>
    <w:p w:rsidR="00835676" w:rsidRDefault="00835676" w:rsidP="00835676">
      <w:pPr>
        <w:pStyle w:val="Listapunktowana2"/>
      </w:pPr>
      <w:r>
        <w:t>Tworzenie dostaw</w:t>
      </w:r>
    </w:p>
    <w:p w:rsidR="00835676" w:rsidRDefault="00835676" w:rsidP="00835676">
      <w:pPr>
        <w:pStyle w:val="Listapunktowana2"/>
      </w:pPr>
      <w:r>
        <w:t>Kody rabatowe</w:t>
      </w:r>
    </w:p>
    <w:p w:rsidR="00F34860" w:rsidRPr="00F34860" w:rsidRDefault="007058C0" w:rsidP="00835676">
      <w:pPr>
        <w:pStyle w:val="Tekstpodstawowy"/>
        <w:ind w:firstLine="0"/>
      </w:pPr>
      <w:r>
        <w:t>W zależności od uprawnień zalogowanego użytkownika pasek ten będzie się zmieniał (administrator będzie miał wszystkie opcje, pracownik tylko część, a księgowość tylko obsługę płatności).</w:t>
      </w:r>
      <w:r w:rsidR="00D857C6">
        <w:t xml:space="preserve"> </w:t>
      </w:r>
      <w:r>
        <w:t>Na stronie startowej znajdzie się wykres przedstawiający ilość zamówień z ostatnich 30 dni, szybką nawigację do ostatnich 10 zamówień oraz krótkie statystyki produktów</w:t>
      </w:r>
      <w:r w:rsidR="00B55E9E">
        <w:t xml:space="preserve"> (ostatnio dodane, ostatnio ocenione, najczęściej oglądane i wymagające dostawy).</w:t>
      </w:r>
    </w:p>
    <w:p w:rsidR="0032729C" w:rsidRPr="00C57843" w:rsidRDefault="00CC71D3" w:rsidP="00E72D9D">
      <w:pPr>
        <w:pStyle w:val="Nagwek3"/>
      </w:pPr>
      <w:bookmarkStart w:id="7" w:name="_Toc30596950"/>
      <w:r w:rsidRPr="00C57843">
        <w:t>Architektura systemu</w:t>
      </w:r>
      <w:bookmarkEnd w:id="7"/>
    </w:p>
    <w:p w:rsidR="0032729C" w:rsidRDefault="008A5F85" w:rsidP="0032729C">
      <w:pPr>
        <w:pStyle w:val="Tekstpodstawowy"/>
        <w:rPr>
          <w:color w:val="000000" w:themeColor="text1"/>
        </w:rPr>
      </w:pPr>
      <w:r>
        <w:rPr>
          <w:color w:val="000000" w:themeColor="text1"/>
        </w:rPr>
        <w:t>Poszczególne elementy strony internetowej i panelu administracyjnego będą ze sobą powiązane</w:t>
      </w:r>
      <w:r w:rsidR="00AA55B4">
        <w:rPr>
          <w:color w:val="000000" w:themeColor="text1"/>
        </w:rPr>
        <w:t>. Przykładowo z</w:t>
      </w:r>
      <w:r>
        <w:rPr>
          <w:color w:val="000000" w:themeColor="text1"/>
        </w:rPr>
        <w:t xml:space="preserve">łożenie zamówienia automatycznie zmniejszy ilość </w:t>
      </w:r>
      <w:r w:rsidR="00741FB2">
        <w:rPr>
          <w:color w:val="000000" w:themeColor="text1"/>
        </w:rPr>
        <w:t xml:space="preserve">danego produktu w magazynie, a w panelu administratora pojawi się informacja o nowym zamówieniu. </w:t>
      </w:r>
      <w:r w:rsidR="00836643">
        <w:rPr>
          <w:color w:val="000000" w:themeColor="text1"/>
        </w:rPr>
        <w:t>Powiązania są tak zaprojektowane</w:t>
      </w:r>
      <w:r w:rsidR="00FD5197">
        <w:rPr>
          <w:color w:val="000000" w:themeColor="text1"/>
        </w:rPr>
        <w:t>,</w:t>
      </w:r>
      <w:r w:rsidR="00836643">
        <w:rPr>
          <w:color w:val="000000" w:themeColor="text1"/>
        </w:rPr>
        <w:t xml:space="preserve"> aby uniknąć duplikowania danych np. dane produktu z zamówienia takie jak opis, nazwa, producent zostaną pobrane bezpośrednio z klasy produkt. Diagram wszystkich powiązań znajduje się na rys. 1.1.</w:t>
      </w:r>
    </w:p>
    <w:p w:rsidR="00836643" w:rsidRDefault="00836643" w:rsidP="00836643">
      <w:pPr>
        <w:pStyle w:val="Rysunek"/>
      </w:pPr>
      <w:r>
        <w:rPr>
          <w:noProof/>
          <w:lang w:eastAsia="pl-PL"/>
        </w:rPr>
        <w:lastRenderedPageBreak/>
        <w:drawing>
          <wp:inline distT="0" distB="0" distL="0" distR="0">
            <wp:extent cx="5760085" cy="333438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diagram_klas.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836643" w:rsidRDefault="00836643" w:rsidP="00836643">
      <w:pPr>
        <w:pStyle w:val="PodRysunkiem"/>
        <w:rPr>
          <w:b w:val="0"/>
          <w:sz w:val="20"/>
          <w:szCs w:val="20"/>
        </w:rPr>
      </w:pPr>
      <w:r>
        <w:rPr>
          <w:sz w:val="20"/>
          <w:szCs w:val="20"/>
        </w:rPr>
        <w:t>Rys. 1.1</w:t>
      </w:r>
      <w:r>
        <w:rPr>
          <w:b w:val="0"/>
          <w:sz w:val="20"/>
          <w:szCs w:val="20"/>
        </w:rPr>
        <w:t xml:space="preserve"> Analityczny diagram klas</w:t>
      </w:r>
    </w:p>
    <w:p w:rsidR="00AC5D83" w:rsidRDefault="00AF0FA3" w:rsidP="00AC5D83">
      <w:pPr>
        <w:pStyle w:val="Tekstpodstawowy"/>
      </w:pPr>
      <w:r>
        <w:t xml:space="preserve">Niektóre z tych klas mają różne stany w których mogą przebywać. Stany te </w:t>
      </w:r>
      <w:r w:rsidR="001A2789">
        <w:t>informują system</w:t>
      </w:r>
      <w:r>
        <w:t xml:space="preserve"> </w:t>
      </w:r>
      <w:r w:rsidR="001A2789">
        <w:t>na jakim etapie znajduje się</w:t>
      </w:r>
      <w:r>
        <w:t xml:space="preserve"> zamówienie, zwrot, reklamacja lub dostawa.</w:t>
      </w:r>
    </w:p>
    <w:p w:rsidR="00AF0FA3" w:rsidRDefault="00AF0FA3" w:rsidP="00AC5D83">
      <w:pPr>
        <w:pStyle w:val="Tekstpodstawowy"/>
      </w:pPr>
      <w:r>
        <w:t>Nowe zamówienie automatycznie prze</w:t>
      </w:r>
      <w:r w:rsidR="00E17B4B">
        <w:t>jdzie</w:t>
      </w:r>
      <w:r>
        <w:t xml:space="preserve"> w stan </w:t>
      </w:r>
      <w:r w:rsidRPr="00AF0FA3">
        <w:rPr>
          <w:i/>
        </w:rPr>
        <w:t>W trakcie realizacji</w:t>
      </w:r>
      <w:r>
        <w:t>. Następnie system będzie czekał 7 dni na potwierdzenie płatności przez administratora</w:t>
      </w:r>
      <w:r w:rsidR="00996FE5">
        <w:t xml:space="preserve"> </w:t>
      </w:r>
      <w:r w:rsidR="001A2789">
        <w:t>(właściciela)</w:t>
      </w:r>
      <w:r>
        <w:t xml:space="preserve"> lub księgowego. Jeśli zamówienie nie zostanie opłacone w tym czasie, jego stan zmieni się na </w:t>
      </w:r>
      <w:r w:rsidR="005E4704" w:rsidRPr="005E4704">
        <w:rPr>
          <w:i/>
        </w:rPr>
        <w:t>Zamówienie anulowane</w:t>
      </w:r>
      <w:r w:rsidR="005E4704">
        <w:t>. W przeciwnym wypadku</w:t>
      </w:r>
      <w:r w:rsidR="001A2789">
        <w:t>, po zapakowaniu paczki</w:t>
      </w:r>
      <w:r w:rsidR="005E4704">
        <w:t xml:space="preserve"> </w:t>
      </w:r>
      <w:r w:rsidR="005E3073">
        <w:t xml:space="preserve">przejdzie w stan </w:t>
      </w:r>
      <w:r w:rsidR="005E3073" w:rsidRPr="005E3073">
        <w:rPr>
          <w:i/>
        </w:rPr>
        <w:t>Gotowe do</w:t>
      </w:r>
      <w:r w:rsidR="005E3073">
        <w:rPr>
          <w:i/>
        </w:rPr>
        <w:t xml:space="preserve"> wysłania</w:t>
      </w:r>
      <w:r w:rsidR="005E3073">
        <w:t>.</w:t>
      </w:r>
      <w:r w:rsidR="001A2789">
        <w:t xml:space="preserve"> Następnie </w:t>
      </w:r>
      <w:r w:rsidR="001A2789" w:rsidRPr="001A2789">
        <w:rPr>
          <w:i/>
        </w:rPr>
        <w:t>Przekazane kurierowi</w:t>
      </w:r>
      <w:r w:rsidR="001A2789">
        <w:t xml:space="preserve"> i finalne </w:t>
      </w:r>
      <w:r w:rsidR="001A2789" w:rsidRPr="001A2789">
        <w:rPr>
          <w:i/>
        </w:rPr>
        <w:t>Zrealizowano</w:t>
      </w:r>
      <w:r w:rsidR="001A2789">
        <w:t>. Zamówienia</w:t>
      </w:r>
      <w:r w:rsidR="00996FE5">
        <w:t>,</w:t>
      </w:r>
      <w:r w:rsidR="001A2789">
        <w:t xml:space="preserve"> z których produkty są reklamowane lub zwracane</w:t>
      </w:r>
      <w:r w:rsidR="00996FE5">
        <w:t>,</w:t>
      </w:r>
      <w:r w:rsidR="001A2789">
        <w:t xml:space="preserve"> przechodzą odpowiednio w stan </w:t>
      </w:r>
      <w:r w:rsidR="001A2789" w:rsidRPr="001A2789">
        <w:rPr>
          <w:i/>
        </w:rPr>
        <w:t>W trakcie reklamacji</w:t>
      </w:r>
      <w:r w:rsidR="001A2789">
        <w:t xml:space="preserve"> lub </w:t>
      </w:r>
      <w:r w:rsidR="001A2789" w:rsidRPr="001A2789">
        <w:rPr>
          <w:i/>
        </w:rPr>
        <w:t>W trakcie zwrotu</w:t>
      </w:r>
      <w:r w:rsidR="001A2789">
        <w:t>. Pełny diagram stanów dla klasy zamówienie znajduje się na rys. 1.2.</w:t>
      </w:r>
    </w:p>
    <w:p w:rsidR="001A2789" w:rsidRDefault="00721D8F" w:rsidP="001A2789">
      <w:pPr>
        <w:pStyle w:val="Rysunek"/>
      </w:pPr>
      <w:r>
        <w:object w:dxaOrig="11430" w:dyaOrig="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67pt" o:ole="">
            <v:imagedata r:id="rId14" o:title=""/>
          </v:shape>
          <o:OLEObject Type="Embed" ProgID="Visio.Drawing.15" ShapeID="_x0000_i1025" DrawAspect="Content" ObjectID="_1641937115" r:id="rId15"/>
        </w:object>
      </w:r>
    </w:p>
    <w:p w:rsidR="0032729C" w:rsidRDefault="001A2789" w:rsidP="001A2789">
      <w:pPr>
        <w:pStyle w:val="PodRysunkiem"/>
        <w:rPr>
          <w:b w:val="0"/>
          <w:sz w:val="20"/>
        </w:rPr>
      </w:pPr>
      <w:r>
        <w:rPr>
          <w:sz w:val="20"/>
        </w:rPr>
        <w:t>Rys. 1.2</w:t>
      </w:r>
      <w:r>
        <w:rPr>
          <w:b w:val="0"/>
          <w:sz w:val="20"/>
        </w:rPr>
        <w:t xml:space="preserve"> Diagram stanów klasy zamówienie</w:t>
      </w:r>
    </w:p>
    <w:p w:rsidR="001A2789" w:rsidRDefault="00E17B4B" w:rsidP="001A2789">
      <w:pPr>
        <w:pStyle w:val="Tekstpodstawowy"/>
      </w:pPr>
      <w:r>
        <w:t xml:space="preserve">Nowa reklamacja ma stan </w:t>
      </w:r>
      <w:r w:rsidRPr="00E17B4B">
        <w:rPr>
          <w:i/>
        </w:rPr>
        <w:t>Oczekiwanie na produkt</w:t>
      </w:r>
      <w:r>
        <w:t xml:space="preserve">. Po dostarczeniu sprzętu przejdzie w stan </w:t>
      </w:r>
      <w:r w:rsidRPr="00392A19">
        <w:rPr>
          <w:i/>
        </w:rPr>
        <w:t>W trakcie realizacji</w:t>
      </w:r>
      <w:r>
        <w:t xml:space="preserve">. Jeśli reklamacja zostanie zaakceptowana zmieni stan na </w:t>
      </w:r>
      <w:r w:rsidRPr="00E17B4B">
        <w:rPr>
          <w:i/>
        </w:rPr>
        <w:t>Zrealizowana</w:t>
      </w:r>
      <w:r>
        <w:t xml:space="preserve">. Odrzucone reklamacje mają stan </w:t>
      </w:r>
      <w:r w:rsidRPr="00E17B4B">
        <w:rPr>
          <w:i/>
        </w:rPr>
        <w:t>Anulowano</w:t>
      </w:r>
      <w:r>
        <w:t>. Pełny diagram stanów dla klasy reklamacja znajduje się na rys. 1.3.</w:t>
      </w:r>
    </w:p>
    <w:p w:rsidR="00E17B4B" w:rsidRDefault="00721D8F" w:rsidP="00E17B4B">
      <w:pPr>
        <w:pStyle w:val="Rysunek"/>
      </w:pPr>
      <w:r>
        <w:object w:dxaOrig="11191" w:dyaOrig="4606">
          <v:shape id="_x0000_i1026" type="#_x0000_t75" style="width:453pt;height:186.75pt" o:ole="">
            <v:imagedata r:id="rId16" o:title=""/>
          </v:shape>
          <o:OLEObject Type="Embed" ProgID="Visio.Drawing.15" ShapeID="_x0000_i1026" DrawAspect="Content" ObjectID="_1641937116" r:id="rId17"/>
        </w:object>
      </w:r>
    </w:p>
    <w:p w:rsidR="00E17B4B" w:rsidRDefault="00E17B4B" w:rsidP="00E17B4B">
      <w:pPr>
        <w:pStyle w:val="PodRysunkiem"/>
        <w:rPr>
          <w:b w:val="0"/>
          <w:sz w:val="20"/>
        </w:rPr>
      </w:pPr>
      <w:r>
        <w:rPr>
          <w:sz w:val="20"/>
        </w:rPr>
        <w:t>Rys. 1.3</w:t>
      </w:r>
      <w:r>
        <w:rPr>
          <w:b w:val="0"/>
          <w:sz w:val="20"/>
        </w:rPr>
        <w:t xml:space="preserve"> Diagram stanów klasy reklamacja</w:t>
      </w:r>
    </w:p>
    <w:p w:rsidR="00E17B4B" w:rsidRDefault="00392A19" w:rsidP="00E17B4B">
      <w:pPr>
        <w:pStyle w:val="Tekstpodstawowy"/>
      </w:pPr>
      <w:r>
        <w:t xml:space="preserve">Zwrot ma stany podobne do reklamacji. Początkowo znajduje się w stanie Oczekiwanie na produkt. Następnie, po dostarczeniu sprzętu przechodzi w </w:t>
      </w:r>
      <w:proofErr w:type="spellStart"/>
      <w:r w:rsidRPr="00392A19">
        <w:rPr>
          <w:i/>
        </w:rPr>
        <w:t>W</w:t>
      </w:r>
      <w:proofErr w:type="spellEnd"/>
      <w:r w:rsidRPr="00392A19">
        <w:rPr>
          <w:i/>
        </w:rPr>
        <w:t xml:space="preserve"> trakcie realizacji</w:t>
      </w:r>
      <w:r>
        <w:t>. Jeśli sprzęt nie zostanie dostarczony w ciągu 14 dni od zgłoszenia lub zwrot zostanie odrzucony</w:t>
      </w:r>
      <w:r w:rsidR="00996FE5">
        <w:t>,</w:t>
      </w:r>
      <w:r>
        <w:t xml:space="preserve"> stan zmieni się na </w:t>
      </w:r>
      <w:r w:rsidRPr="00392A19">
        <w:rPr>
          <w:i/>
        </w:rPr>
        <w:t>Anulowano</w:t>
      </w:r>
      <w:r>
        <w:t xml:space="preserve">. Akceptacja zwrotu oznacza stan </w:t>
      </w:r>
      <w:r w:rsidRPr="00392A19">
        <w:rPr>
          <w:i/>
        </w:rPr>
        <w:t>Zrealizowano</w:t>
      </w:r>
      <w:r>
        <w:t>. Pełny diagram stanów dla klasy zwrot znajduje się na rys. 1.4.</w:t>
      </w:r>
    </w:p>
    <w:p w:rsidR="00392A19" w:rsidRDefault="00721D8F" w:rsidP="00392A19">
      <w:pPr>
        <w:pStyle w:val="Rysunek"/>
      </w:pPr>
      <w:r>
        <w:object w:dxaOrig="11191" w:dyaOrig="3900">
          <v:shape id="_x0000_i1027" type="#_x0000_t75" style="width:453pt;height:157.5pt" o:ole="">
            <v:imagedata r:id="rId18" o:title=""/>
          </v:shape>
          <o:OLEObject Type="Embed" ProgID="Visio.Drawing.15" ShapeID="_x0000_i1027" DrawAspect="Content" ObjectID="_1641937117" r:id="rId19"/>
        </w:object>
      </w:r>
    </w:p>
    <w:p w:rsidR="00392A19" w:rsidRDefault="00392A19" w:rsidP="00392A19">
      <w:pPr>
        <w:pStyle w:val="PodRysunkiem"/>
        <w:rPr>
          <w:b w:val="0"/>
          <w:sz w:val="20"/>
        </w:rPr>
      </w:pPr>
      <w:r>
        <w:rPr>
          <w:sz w:val="20"/>
        </w:rPr>
        <w:t>Rys. 1.4</w:t>
      </w:r>
      <w:r>
        <w:rPr>
          <w:b w:val="0"/>
          <w:sz w:val="20"/>
        </w:rPr>
        <w:t xml:space="preserve"> Diagram stanów klasy zwrot</w:t>
      </w:r>
    </w:p>
    <w:p w:rsidR="00392A19" w:rsidRDefault="006072E6" w:rsidP="00392A19">
      <w:pPr>
        <w:pStyle w:val="Tekstpodstawowy"/>
      </w:pPr>
      <w:r>
        <w:t xml:space="preserve">Nowa dostawa ma stan </w:t>
      </w:r>
      <w:r w:rsidRPr="006072E6">
        <w:rPr>
          <w:i/>
        </w:rPr>
        <w:t>Oczekiwanie na towary</w:t>
      </w:r>
      <w:r>
        <w:t>. Jeżeli dostawa się powiedzie</w:t>
      </w:r>
      <w:r w:rsidR="00996FE5">
        <w:t>,</w:t>
      </w:r>
      <w:r>
        <w:t xml:space="preserve"> jej stan zmienia się na </w:t>
      </w:r>
      <w:r w:rsidRPr="006072E6">
        <w:rPr>
          <w:i/>
        </w:rPr>
        <w:t>Towary dostarczone</w:t>
      </w:r>
      <w:r>
        <w:t>. Dostawa</w:t>
      </w:r>
      <w:r w:rsidR="00996FE5">
        <w:t>,</w:t>
      </w:r>
      <w:r>
        <w:t xml:space="preserve"> która nie doszła do skutku ma stan </w:t>
      </w:r>
      <w:r w:rsidRPr="006072E6">
        <w:rPr>
          <w:i/>
        </w:rPr>
        <w:t>Dostawa anulowana</w:t>
      </w:r>
      <w:r>
        <w:t>. Diagram stanów klasy dostawa zaprezentowano na rys. 1.5.</w:t>
      </w:r>
    </w:p>
    <w:p w:rsidR="006072E6" w:rsidRDefault="00F20891" w:rsidP="006072E6">
      <w:pPr>
        <w:pStyle w:val="Rysunek"/>
      </w:pPr>
      <w:r>
        <w:object w:dxaOrig="7891" w:dyaOrig="2671">
          <v:shape id="_x0000_i1028" type="#_x0000_t75" style="width:394.5pt;height:133.5pt" o:ole="">
            <v:imagedata r:id="rId20" o:title=""/>
          </v:shape>
          <o:OLEObject Type="Embed" ProgID="Visio.Drawing.15" ShapeID="_x0000_i1028" DrawAspect="Content" ObjectID="_1641937118" r:id="rId21"/>
        </w:object>
      </w:r>
    </w:p>
    <w:p w:rsidR="006072E6" w:rsidRPr="006072E6" w:rsidRDefault="006072E6" w:rsidP="006072E6">
      <w:pPr>
        <w:pStyle w:val="PodRysunkiem"/>
        <w:rPr>
          <w:b w:val="0"/>
          <w:sz w:val="20"/>
          <w:szCs w:val="20"/>
        </w:rPr>
      </w:pPr>
      <w:r>
        <w:rPr>
          <w:sz w:val="20"/>
          <w:szCs w:val="20"/>
        </w:rPr>
        <w:t>Rys. 1.5</w:t>
      </w:r>
      <w:r>
        <w:rPr>
          <w:b w:val="0"/>
          <w:sz w:val="20"/>
          <w:szCs w:val="20"/>
        </w:rPr>
        <w:t xml:space="preserve"> Diagram stanów klasy dostawa</w:t>
      </w:r>
    </w:p>
    <w:p w:rsidR="00984EA2" w:rsidRPr="00C57843" w:rsidRDefault="00984EA2" w:rsidP="00984EA2">
      <w:pPr>
        <w:pStyle w:val="Nagwek1"/>
        <w:rPr>
          <w:color w:val="000000" w:themeColor="text1"/>
        </w:rPr>
      </w:pPr>
      <w:r w:rsidRPr="00C57843">
        <w:rPr>
          <w:color w:val="000000" w:themeColor="text1"/>
        </w:rPr>
        <w:lastRenderedPageBreak/>
        <w:t xml:space="preserve"> </w:t>
      </w:r>
      <w:bookmarkStart w:id="8" w:name="_Toc30596951"/>
      <w:r w:rsidR="00125C5F" w:rsidRPr="00C57843">
        <w:rPr>
          <w:color w:val="000000" w:themeColor="text1"/>
        </w:rPr>
        <w:t xml:space="preserve">Wykorzystane </w:t>
      </w:r>
      <w:r w:rsidR="00126423" w:rsidRPr="00C57843">
        <w:rPr>
          <w:color w:val="000000" w:themeColor="text1"/>
        </w:rPr>
        <w:t xml:space="preserve">języki, </w:t>
      </w:r>
      <w:r w:rsidR="00125C5F" w:rsidRPr="00C57843">
        <w:rPr>
          <w:color w:val="000000" w:themeColor="text1"/>
        </w:rPr>
        <w:t xml:space="preserve">biblioteki </w:t>
      </w:r>
      <w:r w:rsidR="00126423" w:rsidRPr="00C57843">
        <w:rPr>
          <w:color w:val="000000" w:themeColor="text1"/>
        </w:rPr>
        <w:t>oraz</w:t>
      </w:r>
      <w:r w:rsidR="00125C5F" w:rsidRPr="00C57843">
        <w:rPr>
          <w:color w:val="000000" w:themeColor="text1"/>
        </w:rPr>
        <w:t xml:space="preserve"> technologie</w:t>
      </w:r>
      <w:bookmarkEnd w:id="8"/>
    </w:p>
    <w:p w:rsidR="00B47ED7" w:rsidRPr="00C57843" w:rsidRDefault="00B47ED7" w:rsidP="00B47ED7">
      <w:pPr>
        <w:pStyle w:val="Tekstpodstawowy"/>
      </w:pPr>
    </w:p>
    <w:p w:rsidR="00B47ED7" w:rsidRPr="00C57843" w:rsidRDefault="00B47ED7" w:rsidP="00B47ED7">
      <w:pPr>
        <w:pStyle w:val="Tekstpodstawowy"/>
      </w:pPr>
      <w:r w:rsidRPr="00C57843">
        <w:t>Rozdział ten przedstawia wykorzystane biblioteki oraz platformy programistyczne potrzebne do zbudowania opisywanego</w:t>
      </w:r>
      <w:r w:rsidR="00730D37">
        <w:t xml:space="preserve"> systemu dla</w:t>
      </w:r>
      <w:r w:rsidRPr="00C57843">
        <w:t xml:space="preserve"> sklepu internetowego.</w:t>
      </w:r>
    </w:p>
    <w:p w:rsidR="0083462E" w:rsidRPr="00C57843" w:rsidRDefault="00BA6B5F" w:rsidP="0082551D">
      <w:pPr>
        <w:pStyle w:val="Nagwek2"/>
      </w:pPr>
      <w:bookmarkStart w:id="9" w:name="_Toc30596952"/>
      <w:r w:rsidRPr="00C57843">
        <w:t>XAMPP</w:t>
      </w:r>
      <w:bookmarkEnd w:id="9"/>
    </w:p>
    <w:p w:rsidR="005C56F2" w:rsidRPr="00C57843" w:rsidRDefault="00051904" w:rsidP="005C56F2">
      <w:pPr>
        <w:pStyle w:val="Tekstpodstawowy"/>
      </w:pPr>
      <w:r w:rsidRPr="00C57843">
        <w:t>XAMPP</w:t>
      </w:r>
      <w:r w:rsidR="00554FBE" w:rsidRPr="00C57843">
        <w:t xml:space="preserve"> </w:t>
      </w:r>
      <w:r w:rsidRPr="00C57843">
        <w:t>(X</w:t>
      </w:r>
      <w:r w:rsidR="00825848">
        <w:t xml:space="preserve"> –</w:t>
      </w:r>
      <w:r w:rsidRPr="00C57843">
        <w:t xml:space="preserve"> cross-platform, A – Apache, M – </w:t>
      </w:r>
      <w:proofErr w:type="spellStart"/>
      <w:r w:rsidRPr="00C57843">
        <w:t>MariaDB</w:t>
      </w:r>
      <w:proofErr w:type="spellEnd"/>
      <w:r w:rsidRPr="00C57843">
        <w:t xml:space="preserve">, P – PHP, P – Perl) </w:t>
      </w:r>
      <w:r w:rsidR="00554FBE" w:rsidRPr="00C57843">
        <w:t>jest to darmowy</w:t>
      </w:r>
      <w:r w:rsidR="00F854CF" w:rsidRPr="00C57843">
        <w:t>, wieloplatformowy i</w:t>
      </w:r>
      <w:r w:rsidR="00554FBE" w:rsidRPr="00C57843">
        <w:t xml:space="preserve"> zintegrowany pakiet z licencją GPL</w:t>
      </w:r>
      <w:r w:rsidR="00ED59E3">
        <w:t>,</w:t>
      </w:r>
      <w:r w:rsidR="00554FBE" w:rsidRPr="00C57843">
        <w:t xml:space="preserve"> który umożliwia </w:t>
      </w:r>
      <w:r w:rsidR="00ED59E3">
        <w:t>szybką instalację</w:t>
      </w:r>
      <w:r w:rsidR="00554FBE" w:rsidRPr="00C57843">
        <w:t xml:space="preserve"> serwera Apache wraz z bazą danych </w:t>
      </w:r>
      <w:proofErr w:type="spellStart"/>
      <w:r w:rsidR="00F854CF" w:rsidRPr="00C57843">
        <w:t>MySQL</w:t>
      </w:r>
      <w:proofErr w:type="spellEnd"/>
      <w:r w:rsidR="00F854CF" w:rsidRPr="00C57843">
        <w:t xml:space="preserve"> oraz interpreterów dla skryptów napisanych w językach PHP i P</w:t>
      </w:r>
      <w:r w:rsidR="00152B21" w:rsidRPr="00C57843">
        <w:t>erlu. XAMPP pozwala na szyb</w:t>
      </w:r>
      <w:r w:rsidR="00AE03E6">
        <w:t>k</w:t>
      </w:r>
      <w:r w:rsidR="00152B21" w:rsidRPr="00C57843">
        <w:t>ą instalacj</w:t>
      </w:r>
      <w:r w:rsidR="00AE03E6">
        <w:t>ę</w:t>
      </w:r>
      <w:r w:rsidR="00152B21" w:rsidRPr="00C57843">
        <w:t xml:space="preserve"> serwera </w:t>
      </w:r>
      <w:r w:rsidR="00E30F1F" w:rsidRPr="00C57843">
        <w:t xml:space="preserve"> WWW </w:t>
      </w:r>
      <w:r w:rsidR="00152B21" w:rsidRPr="00C57843">
        <w:t xml:space="preserve">oraz dzięki licencji GNU General Public License </w:t>
      </w:r>
      <w:r w:rsidR="00E30F1F" w:rsidRPr="00C57843">
        <w:t>daje możliwość obsługi dynamicznych stron.</w:t>
      </w:r>
      <w:r w:rsidR="003B0AEE" w:rsidRPr="00C57843">
        <w:t xml:space="preserve"> Aktualnie to oprogramowanie można podzielić na cztery </w:t>
      </w:r>
      <w:r w:rsidR="00511680" w:rsidRPr="00C57843">
        <w:t>platformy</w:t>
      </w:r>
      <w:r w:rsidR="003B0AEE" w:rsidRPr="00C57843">
        <w:t>: Microsoft Windows, Sun Solaris, OS X oraz Linux.</w:t>
      </w:r>
      <w:r w:rsidR="00304A1B" w:rsidRPr="00C57843">
        <w:t xml:space="preserve"> </w:t>
      </w:r>
      <w:r w:rsidR="005C56F2" w:rsidRPr="00C57843">
        <w:t xml:space="preserve">Najnowsza wersja oprogramowania 7.3.12 zawiera w sobie takie składniki jak Apache 2.4.41, PHP 7.1, 7.2, 7.3, </w:t>
      </w:r>
      <w:proofErr w:type="spellStart"/>
      <w:r w:rsidR="005C56F2" w:rsidRPr="00C57843">
        <w:t>MariaDB</w:t>
      </w:r>
      <w:proofErr w:type="spellEnd"/>
      <w:r w:rsidR="005C56F2" w:rsidRPr="00C57843">
        <w:t xml:space="preserve"> 10.4.10, Perl 5.16.3, </w:t>
      </w:r>
      <w:proofErr w:type="spellStart"/>
      <w:r w:rsidR="005C56F2" w:rsidRPr="00C57843">
        <w:t>OpenSSL</w:t>
      </w:r>
      <w:proofErr w:type="spellEnd"/>
      <w:r w:rsidR="005C56F2" w:rsidRPr="00C57843">
        <w:t xml:space="preserve"> 1.1.1d i </w:t>
      </w:r>
      <w:proofErr w:type="spellStart"/>
      <w:r w:rsidR="005C56F2" w:rsidRPr="00C57843">
        <w:t>phpMyAdmin</w:t>
      </w:r>
      <w:proofErr w:type="spellEnd"/>
      <w:r w:rsidR="005C56F2" w:rsidRPr="00C57843">
        <w:t xml:space="preserve"> 4.9.2. </w:t>
      </w:r>
      <w:r w:rsidR="00304A1B" w:rsidRPr="00C57843">
        <w:t xml:space="preserve">XAMPP jest </w:t>
      </w:r>
      <w:r w:rsidR="00390A64" w:rsidRPr="00C57843">
        <w:t xml:space="preserve">bardzo dobrym </w:t>
      </w:r>
      <w:r w:rsidR="00304A1B" w:rsidRPr="00C57843">
        <w:t>środowiskiem dla testerów, programistów, którzy testują skrypty na swoich lokalnych stacjach roboczych, bez konieczności</w:t>
      </w:r>
      <w:r w:rsidR="00390A64" w:rsidRPr="00C57843">
        <w:t xml:space="preserve"> ciągłego</w:t>
      </w:r>
      <w:r w:rsidR="006F79A3">
        <w:t xml:space="preserve"> używania zewnętrznego hostingu</w:t>
      </w:r>
      <w:r w:rsidR="00390A64" w:rsidRPr="00C57843">
        <w:t>.[3]</w:t>
      </w:r>
      <w:r w:rsidR="00B340C3" w:rsidRPr="00C57843">
        <w:t>[4]</w:t>
      </w:r>
    </w:p>
    <w:p w:rsidR="009C395A" w:rsidRPr="00C57843" w:rsidRDefault="00837C54" w:rsidP="00E72D9D">
      <w:pPr>
        <w:pStyle w:val="Nagwek3"/>
      </w:pPr>
      <w:bookmarkStart w:id="10" w:name="_Toc30596953"/>
      <w:r>
        <w:t xml:space="preserve">Serwer </w:t>
      </w:r>
      <w:r w:rsidR="00390A64" w:rsidRPr="00C57843">
        <w:t>Apache</w:t>
      </w:r>
      <w:bookmarkEnd w:id="10"/>
    </w:p>
    <w:p w:rsidR="0071175A" w:rsidRPr="00C57843" w:rsidRDefault="0071175A" w:rsidP="008F7364">
      <w:pPr>
        <w:spacing w:line="360" w:lineRule="auto"/>
        <w:ind w:firstLine="360"/>
        <w:jc w:val="both"/>
      </w:pPr>
      <w:r w:rsidRPr="00C57843">
        <w:t xml:space="preserve">Apache to jeden z najbardziej popularnych open </w:t>
      </w:r>
      <w:proofErr w:type="spellStart"/>
      <w:r w:rsidRPr="00C57843">
        <w:t>sourcowy</w:t>
      </w:r>
      <w:r w:rsidR="00FA21D2">
        <w:t>ch</w:t>
      </w:r>
      <w:proofErr w:type="spellEnd"/>
      <w:r w:rsidRPr="00C57843">
        <w:t xml:space="preserve"> serwer</w:t>
      </w:r>
      <w:r w:rsidR="00FA21D2">
        <w:t>ów</w:t>
      </w:r>
      <w:r w:rsidRPr="00C57843">
        <w:t xml:space="preserve"> webowy</w:t>
      </w:r>
      <w:r w:rsidR="00FA21D2">
        <w:t>ch</w:t>
      </w:r>
      <w:r w:rsidRPr="00C57843">
        <w:t xml:space="preserve"> na świecie</w:t>
      </w:r>
      <w:r w:rsidR="00FA21D2">
        <w:t>,</w:t>
      </w:r>
      <w:r w:rsidR="00791012" w:rsidRPr="00C57843">
        <w:t xml:space="preserve"> który istnieje od 1995 roku i jest aktywnie i regularnie wykorzystywany</w:t>
      </w:r>
      <w:r w:rsidRPr="00C57843">
        <w:t xml:space="preserve">. </w:t>
      </w:r>
      <w:r w:rsidR="00791012" w:rsidRPr="00C57843">
        <w:t xml:space="preserve">Ostatnia aktualizacja odbyła się 14 grudnia 2015 roku. </w:t>
      </w:r>
      <w:r w:rsidRPr="00C57843">
        <w:t>Taki serwer możemy uruchomić na każdym systemi</w:t>
      </w:r>
      <w:r w:rsidR="00ED3949" w:rsidRPr="00C57843">
        <w:t>e operacyjnym począwszy od Unix</w:t>
      </w:r>
      <w:r w:rsidRPr="00C57843">
        <w:t xml:space="preserve"> po Windows. </w:t>
      </w:r>
      <w:r w:rsidR="009C395A" w:rsidRPr="00C57843">
        <w:t xml:space="preserve">Open </w:t>
      </w:r>
      <w:proofErr w:type="spellStart"/>
      <w:r w:rsidR="009C395A" w:rsidRPr="00C57843">
        <w:t>source</w:t>
      </w:r>
      <w:proofErr w:type="spellEnd"/>
      <w:r w:rsidR="009C395A" w:rsidRPr="00C57843">
        <w:t xml:space="preserve"> czyli wolne oprogramowanie</w:t>
      </w:r>
      <w:r w:rsidR="00847A7E" w:rsidRPr="00C57843">
        <w:t>, daje użytkownikowi pełny dostęp do kodu źródłowego, który może zmieniać według swoich upodobań.</w:t>
      </w:r>
      <w:r w:rsidR="009A7C95" w:rsidRPr="00C57843">
        <w:t xml:space="preserve"> Głównym zadaniem Serwera Apache jest komunikacja poprzez sieć korzystając z protokołów TCP/IP</w:t>
      </w:r>
      <w:r w:rsidR="00791012" w:rsidRPr="00C57843">
        <w:t>.</w:t>
      </w:r>
      <w:r w:rsidR="00922CE8" w:rsidRPr="00C57843">
        <w:t xml:space="preserve"> Apache posiada wiele </w:t>
      </w:r>
      <w:r w:rsidR="00DA5F41">
        <w:t>funkcji</w:t>
      </w:r>
      <w:r w:rsidR="00922CE8" w:rsidRPr="00C57843">
        <w:t xml:space="preserve"> między innymi:</w:t>
      </w:r>
      <w:r w:rsidR="00F119B1" w:rsidRPr="00C57843">
        <w:t>[5]</w:t>
      </w:r>
    </w:p>
    <w:p w:rsidR="00F119B1" w:rsidRPr="00C57843" w:rsidRDefault="00D31454" w:rsidP="00F119B1">
      <w:pPr>
        <w:pStyle w:val="Akapitzlist"/>
        <w:numPr>
          <w:ilvl w:val="0"/>
          <w:numId w:val="23"/>
        </w:numPr>
        <w:spacing w:line="360" w:lineRule="auto"/>
        <w:jc w:val="both"/>
      </w:pPr>
      <w:r w:rsidRPr="00C57843">
        <w:t xml:space="preserve">moduł </w:t>
      </w:r>
      <w:proofErr w:type="spellStart"/>
      <w:r w:rsidRPr="00C57843">
        <w:t>mod_dbd</w:t>
      </w:r>
      <w:proofErr w:type="spellEnd"/>
      <w:r w:rsidR="0038116D">
        <w:t xml:space="preserve"> umożliwiający zarządzanie bazą danych SQL</w:t>
      </w:r>
    </w:p>
    <w:p w:rsidR="00D31454" w:rsidRPr="00C57843" w:rsidRDefault="00D31454" w:rsidP="00F119B1">
      <w:pPr>
        <w:pStyle w:val="Akapitzlist"/>
        <w:numPr>
          <w:ilvl w:val="0"/>
          <w:numId w:val="23"/>
        </w:numPr>
        <w:spacing w:line="360" w:lineRule="auto"/>
        <w:jc w:val="both"/>
      </w:pPr>
      <w:r w:rsidRPr="00C57843">
        <w:t>konfigurowalne logi</w:t>
      </w:r>
    </w:p>
    <w:p w:rsidR="00D31454" w:rsidRPr="00C57843" w:rsidRDefault="00DA5F41" w:rsidP="00F119B1">
      <w:pPr>
        <w:pStyle w:val="Akapitzlist"/>
        <w:numPr>
          <w:ilvl w:val="0"/>
          <w:numId w:val="23"/>
        </w:numPr>
        <w:spacing w:line="360" w:lineRule="auto"/>
        <w:jc w:val="both"/>
      </w:pPr>
      <w:r>
        <w:t>uwierzytelnienie</w:t>
      </w:r>
      <w:r w:rsidR="00C013E3" w:rsidRPr="00C57843">
        <w:t xml:space="preserve"> użytkownika</w:t>
      </w:r>
    </w:p>
    <w:p w:rsidR="00C013E3" w:rsidRPr="00C57843" w:rsidRDefault="00C013E3" w:rsidP="00F119B1">
      <w:pPr>
        <w:pStyle w:val="Akapitzlist"/>
        <w:numPr>
          <w:ilvl w:val="0"/>
          <w:numId w:val="23"/>
        </w:numPr>
        <w:spacing w:line="360" w:lineRule="auto"/>
        <w:jc w:val="both"/>
      </w:pPr>
      <w:r w:rsidRPr="00C57843">
        <w:t xml:space="preserve">moduł </w:t>
      </w:r>
      <w:proofErr w:type="spellStart"/>
      <w:r w:rsidRPr="00C57843">
        <w:t>mod_ssl</w:t>
      </w:r>
      <w:proofErr w:type="spellEnd"/>
      <w:r w:rsidR="0038116D">
        <w:t xml:space="preserve"> wspierający technologie szyfrowania strumienia danych taki</w:t>
      </w:r>
      <w:r w:rsidR="00DB35BA">
        <w:t>e</w:t>
      </w:r>
      <w:r w:rsidR="0038116D">
        <w:t xml:space="preserve"> jak SSL oraz TLS</w:t>
      </w:r>
    </w:p>
    <w:p w:rsidR="00C013E3" w:rsidRPr="00C57843" w:rsidRDefault="00C013E3" w:rsidP="00F119B1">
      <w:pPr>
        <w:pStyle w:val="Akapitzlist"/>
        <w:numPr>
          <w:ilvl w:val="0"/>
          <w:numId w:val="23"/>
        </w:numPr>
        <w:spacing w:line="360" w:lineRule="auto"/>
        <w:jc w:val="both"/>
      </w:pPr>
      <w:r w:rsidRPr="00C57843">
        <w:t>kontrola ograniczeń</w:t>
      </w:r>
    </w:p>
    <w:p w:rsidR="00C013E3" w:rsidRPr="00C57843" w:rsidRDefault="00C013E3" w:rsidP="00F119B1">
      <w:pPr>
        <w:pStyle w:val="Akapitzlist"/>
        <w:numPr>
          <w:ilvl w:val="0"/>
          <w:numId w:val="23"/>
        </w:numPr>
        <w:spacing w:line="360" w:lineRule="auto"/>
        <w:jc w:val="both"/>
      </w:pPr>
      <w:r w:rsidRPr="00C57843">
        <w:t>ładowalne dynamiczn</w:t>
      </w:r>
      <w:r w:rsidR="005D10C3">
        <w:t>i</w:t>
      </w:r>
      <w:r w:rsidRPr="00C57843">
        <w:t>e moduły</w:t>
      </w:r>
    </w:p>
    <w:p w:rsidR="00C013E3" w:rsidRPr="00C57843" w:rsidRDefault="0038116D" w:rsidP="00F119B1">
      <w:pPr>
        <w:pStyle w:val="Akapitzlist"/>
        <w:numPr>
          <w:ilvl w:val="0"/>
          <w:numId w:val="23"/>
        </w:numPr>
        <w:spacing w:line="360" w:lineRule="auto"/>
        <w:jc w:val="both"/>
      </w:pPr>
      <w:r>
        <w:lastRenderedPageBreak/>
        <w:t xml:space="preserve">wspieranie protokołu </w:t>
      </w:r>
      <w:r w:rsidR="00C013E3" w:rsidRPr="00C57843">
        <w:t>IPv6</w:t>
      </w:r>
    </w:p>
    <w:p w:rsidR="00C013E3" w:rsidRPr="00C57843" w:rsidRDefault="00C013E3" w:rsidP="00F119B1">
      <w:pPr>
        <w:pStyle w:val="Akapitzlist"/>
        <w:numPr>
          <w:ilvl w:val="0"/>
          <w:numId w:val="23"/>
        </w:numPr>
        <w:spacing w:line="360" w:lineRule="auto"/>
        <w:jc w:val="both"/>
      </w:pPr>
      <w:r w:rsidRPr="00C57843">
        <w:t>wysoka skalowalność</w:t>
      </w:r>
    </w:p>
    <w:p w:rsidR="00A64CED" w:rsidRPr="00C57843" w:rsidRDefault="00C013E3" w:rsidP="00A64CED">
      <w:pPr>
        <w:pStyle w:val="Akapitzlist"/>
        <w:numPr>
          <w:ilvl w:val="0"/>
          <w:numId w:val="23"/>
        </w:numPr>
        <w:spacing w:line="360" w:lineRule="auto"/>
        <w:jc w:val="both"/>
      </w:pPr>
      <w:r w:rsidRPr="00C57843">
        <w:t xml:space="preserve">moduł </w:t>
      </w:r>
      <w:proofErr w:type="spellStart"/>
      <w:r w:rsidRPr="00C57843">
        <w:t>mod_status</w:t>
      </w:r>
      <w:proofErr w:type="spellEnd"/>
      <w:r w:rsidR="0038116D">
        <w:t>, który śledzi wydajność serwera w czasie rzeczywistym</w:t>
      </w:r>
    </w:p>
    <w:p w:rsidR="008242DE" w:rsidRPr="00C57843" w:rsidRDefault="008242DE" w:rsidP="00A64CED">
      <w:pPr>
        <w:spacing w:line="360" w:lineRule="auto"/>
        <w:jc w:val="both"/>
      </w:pPr>
    </w:p>
    <w:p w:rsidR="00A64CED" w:rsidRPr="00C57843" w:rsidRDefault="00765C12" w:rsidP="00A64CED">
      <w:pPr>
        <w:spacing w:line="360" w:lineRule="auto"/>
        <w:jc w:val="both"/>
      </w:pPr>
      <w:r w:rsidRPr="00C57843">
        <w:t xml:space="preserve">Apache posiada możliwość komunikacji z wieloma językami programowania w tym z bazą danych </w:t>
      </w:r>
      <w:proofErr w:type="spellStart"/>
      <w:r w:rsidRPr="00C57843">
        <w:t>MySQL</w:t>
      </w:r>
      <w:proofErr w:type="spellEnd"/>
      <w:r w:rsidRPr="00C57843">
        <w:t xml:space="preserve"> czy też skryptowym językiem PHP.</w:t>
      </w:r>
    </w:p>
    <w:p w:rsidR="00A64CED" w:rsidRPr="00C57843" w:rsidRDefault="00A64CED" w:rsidP="00A64CED">
      <w:pPr>
        <w:spacing w:line="360" w:lineRule="auto"/>
        <w:ind w:left="360"/>
        <w:jc w:val="both"/>
      </w:pPr>
    </w:p>
    <w:p w:rsidR="00BA6B5F" w:rsidRPr="00C57843" w:rsidRDefault="00837C54" w:rsidP="00E72D9D">
      <w:pPr>
        <w:pStyle w:val="Nagwek3"/>
      </w:pPr>
      <w:bookmarkStart w:id="11" w:name="_Toc30596954"/>
      <w:r>
        <w:t xml:space="preserve">Baza danych </w:t>
      </w:r>
      <w:proofErr w:type="spellStart"/>
      <w:r w:rsidR="00390A64" w:rsidRPr="00C57843">
        <w:t>MySQL</w:t>
      </w:r>
      <w:bookmarkEnd w:id="11"/>
      <w:proofErr w:type="spellEnd"/>
    </w:p>
    <w:p w:rsidR="00BC3B89" w:rsidRDefault="00BC2153" w:rsidP="00BC3B89">
      <w:pPr>
        <w:spacing w:line="360" w:lineRule="auto"/>
        <w:ind w:firstLine="426"/>
        <w:jc w:val="both"/>
      </w:pPr>
      <w:r w:rsidRPr="00C57843">
        <w:t xml:space="preserve">SQL (ang. </w:t>
      </w:r>
      <w:proofErr w:type="spellStart"/>
      <w:r w:rsidRPr="00C57843">
        <w:t>Structured</w:t>
      </w:r>
      <w:proofErr w:type="spellEnd"/>
      <w:r w:rsidRPr="00C57843">
        <w:t xml:space="preserve"> Query Language)</w:t>
      </w:r>
      <w:r w:rsidR="00826AA3" w:rsidRPr="00C57843">
        <w:t xml:space="preserve"> jest to</w:t>
      </w:r>
      <w:r w:rsidR="009D1C01" w:rsidRPr="00C57843">
        <w:t xml:space="preserve"> strukturalny</w:t>
      </w:r>
      <w:r w:rsidR="00826AA3" w:rsidRPr="00C57843">
        <w:t xml:space="preserve"> język zapytań</w:t>
      </w:r>
      <w:r w:rsidR="00544FDD" w:rsidRPr="00C57843">
        <w:t>, który służy do tworzenia baz danych, wstawiania i pobiera</w:t>
      </w:r>
      <w:r w:rsidR="00A418D1">
        <w:t>nia</w:t>
      </w:r>
      <w:r w:rsidR="00544FDD" w:rsidRPr="00C57843">
        <w:t xml:space="preserve"> informacj</w:t>
      </w:r>
      <w:r w:rsidR="00A418D1">
        <w:t>i</w:t>
      </w:r>
      <w:r w:rsidR="00544FDD" w:rsidRPr="00C57843">
        <w:t xml:space="preserve"> z baz danych.</w:t>
      </w:r>
      <w:r w:rsidR="003102E5" w:rsidRPr="00C57843">
        <w:t xml:space="preserve"> Język ten został opracowany w latach 70 przez </w:t>
      </w:r>
      <w:r w:rsidR="00E1767B" w:rsidRPr="00C57843">
        <w:t>firmę</w:t>
      </w:r>
      <w:r w:rsidR="003102E5" w:rsidRPr="00C57843">
        <w:t xml:space="preserve"> IBM</w:t>
      </w:r>
      <w:r w:rsidR="008300EE" w:rsidRPr="00C57843">
        <w:t xml:space="preserve"> i stał się wzorcem w komunikacji z serwerami. </w:t>
      </w:r>
      <w:r w:rsidR="00412382">
        <w:t>W </w:t>
      </w:r>
      <w:r w:rsidR="007A3D09" w:rsidRPr="00C57843">
        <w:t>1989 roku został opracowany jego pierwszy standard przez ANSI natomiast trzy lata później został stworzony kolejny standard o nazwie SQL2 (SQL92</w:t>
      </w:r>
      <w:r w:rsidR="00C7012E">
        <w:t>)</w:t>
      </w:r>
      <w:r w:rsidR="007A3D09" w:rsidRPr="00C57843">
        <w:t>.</w:t>
      </w:r>
      <w:r w:rsidR="00B755A9">
        <w:t xml:space="preserve"> </w:t>
      </w:r>
      <w:r w:rsidR="00775C23">
        <w:t xml:space="preserve">W kolejnych latach pojawiały się nowe wersje rozszerzone m.in. o </w:t>
      </w:r>
      <w:r w:rsidR="007A39DF">
        <w:t>zapytania rekurencyjne, wyzwalacze, dopasowanie wyrażeń regularnych oraz niektóre opcje obiektowe</w:t>
      </w:r>
      <w:r w:rsidR="00775C23">
        <w:t>, a także dodatkowe funkcje związane</w:t>
      </w:r>
      <w:r w:rsidR="007A39DF">
        <w:t xml:space="preserve"> z XML.[</w:t>
      </w:r>
      <w:r w:rsidR="00BC3B89">
        <w:t>6</w:t>
      </w:r>
      <w:r w:rsidR="007A39DF">
        <w:t xml:space="preserve">] </w:t>
      </w:r>
      <w:r w:rsidR="00775C23">
        <w:t>Aktualna wersja pochodzi z 2016 roku i nosi oznaczenie</w:t>
      </w:r>
      <w:r w:rsidR="007A39DF">
        <w:t xml:space="preserve"> SQL:2016</w:t>
      </w:r>
      <w:r w:rsidR="00BC3B89">
        <w:t xml:space="preserve">. </w:t>
      </w:r>
      <w:r w:rsidR="004C54D7">
        <w:t>[18]</w:t>
      </w:r>
    </w:p>
    <w:p w:rsidR="00356305" w:rsidRDefault="008F7364" w:rsidP="00BC3B89">
      <w:pPr>
        <w:spacing w:line="360" w:lineRule="auto"/>
        <w:ind w:firstLine="426"/>
        <w:jc w:val="both"/>
      </w:pPr>
      <w:proofErr w:type="spellStart"/>
      <w:r w:rsidRPr="00C57843">
        <w:t>MySQL</w:t>
      </w:r>
      <w:proofErr w:type="spellEnd"/>
      <w:r w:rsidRPr="00C57843">
        <w:t xml:space="preserve"> jest to </w:t>
      </w:r>
      <w:proofErr w:type="spellStart"/>
      <w:r w:rsidRPr="00C57843">
        <w:t>wolnodostępna</w:t>
      </w:r>
      <w:proofErr w:type="spellEnd"/>
      <w:r w:rsidRPr="00C57843">
        <w:t xml:space="preserve"> aplikacja do zarządzania systemem relacyjnej bazy danych</w:t>
      </w:r>
      <w:r w:rsidR="00456588" w:rsidRPr="00C57843">
        <w:t xml:space="preserve"> która używa język</w:t>
      </w:r>
      <w:r w:rsidR="00342335">
        <w:t>a</w:t>
      </w:r>
      <w:r w:rsidR="00456588" w:rsidRPr="00C57843">
        <w:t xml:space="preserve"> zapytań SQL</w:t>
      </w:r>
      <w:r w:rsidRPr="00C57843">
        <w:t>.</w:t>
      </w:r>
      <w:r w:rsidR="001530A5" w:rsidRPr="00C57843">
        <w:t xml:space="preserve"> Główną zaletą </w:t>
      </w:r>
      <w:proofErr w:type="spellStart"/>
      <w:r w:rsidR="001530A5" w:rsidRPr="00C57843">
        <w:t>MySQL</w:t>
      </w:r>
      <w:proofErr w:type="spellEnd"/>
      <w:r w:rsidR="001530A5" w:rsidRPr="00C57843">
        <w:t xml:space="preserve"> jest współpraca z wieloma językami dlatego też wykorzystuj</w:t>
      </w:r>
      <w:r w:rsidR="00F4260D">
        <w:t>e</w:t>
      </w:r>
      <w:r w:rsidR="001530A5" w:rsidRPr="00C57843">
        <w:t xml:space="preserve"> się ją do tworzenia stron internetowych z wykorzystaniem języka </w:t>
      </w:r>
      <w:proofErr w:type="spellStart"/>
      <w:r w:rsidR="001530A5" w:rsidRPr="00C57843">
        <w:t>server-side</w:t>
      </w:r>
      <w:proofErr w:type="spellEnd"/>
      <w:r w:rsidR="001530A5" w:rsidRPr="00C57843">
        <w:t>.</w:t>
      </w:r>
      <w:r w:rsidR="00B83223" w:rsidRPr="00C57843">
        <w:t xml:space="preserve"> Jednym z narzędzi służąc</w:t>
      </w:r>
      <w:r w:rsidR="00F4260D">
        <w:t>ych</w:t>
      </w:r>
      <w:r w:rsidR="00B83223" w:rsidRPr="00C57843">
        <w:t xml:space="preserve"> do zarządzania </w:t>
      </w:r>
      <w:proofErr w:type="spellStart"/>
      <w:r w:rsidR="00B83223" w:rsidRPr="00C57843">
        <w:t>MySQL</w:t>
      </w:r>
      <w:proofErr w:type="spellEnd"/>
      <w:r w:rsidR="00B83223" w:rsidRPr="00C57843">
        <w:t xml:space="preserve"> jest </w:t>
      </w:r>
      <w:proofErr w:type="spellStart"/>
      <w:r w:rsidR="00B83223" w:rsidRPr="00C57843">
        <w:t>php</w:t>
      </w:r>
      <w:r w:rsidR="00ED3949" w:rsidRPr="00C57843">
        <w:t>M</w:t>
      </w:r>
      <w:r w:rsidR="00B83223" w:rsidRPr="00C57843">
        <w:t>y</w:t>
      </w:r>
      <w:r w:rsidR="00ED3949" w:rsidRPr="00C57843">
        <w:t>A</w:t>
      </w:r>
      <w:r w:rsidR="00B83223" w:rsidRPr="00C57843">
        <w:t>dmin</w:t>
      </w:r>
      <w:proofErr w:type="spellEnd"/>
      <w:r w:rsidR="00F4260D">
        <w:t>,</w:t>
      </w:r>
      <w:r w:rsidR="00B83223" w:rsidRPr="00C57843">
        <w:t xml:space="preserve"> które można uruchomić za pomocą XAMPP.</w:t>
      </w:r>
      <w:r w:rsidR="008C23DF" w:rsidRPr="00C57843">
        <w:t xml:space="preserve"> </w:t>
      </w:r>
      <w:proofErr w:type="spellStart"/>
      <w:r w:rsidR="008C23DF" w:rsidRPr="00C57843">
        <w:t>Php</w:t>
      </w:r>
      <w:r w:rsidR="00ED3949" w:rsidRPr="00C57843">
        <w:t>M</w:t>
      </w:r>
      <w:r w:rsidR="008C23DF" w:rsidRPr="00C57843">
        <w:t>y</w:t>
      </w:r>
      <w:r w:rsidR="00ED3949" w:rsidRPr="00C57843">
        <w:t>A</w:t>
      </w:r>
      <w:r w:rsidR="008C23DF" w:rsidRPr="00C57843">
        <w:t>dmin</w:t>
      </w:r>
      <w:proofErr w:type="spellEnd"/>
      <w:r w:rsidR="008C23DF" w:rsidRPr="00C57843">
        <w:t xml:space="preserve"> jest bardzo prosty w użyciu oraz w łatwy sposób wykonuj</w:t>
      </w:r>
      <w:r w:rsidR="00F4260D">
        <w:t>e</w:t>
      </w:r>
      <w:r w:rsidR="008C23DF" w:rsidRPr="00C57843">
        <w:t xml:space="preserve"> się kopie bezpieczeństwa. </w:t>
      </w:r>
      <w:proofErr w:type="spellStart"/>
      <w:r w:rsidR="00923536" w:rsidRPr="00C57843">
        <w:t>MySQL</w:t>
      </w:r>
      <w:proofErr w:type="spellEnd"/>
      <w:r w:rsidR="00923536" w:rsidRPr="00C57843">
        <w:t xml:space="preserve"> oferuje duże możliwości, ponieważ posiada wiele zalet między innymi możliwość stosowania funkcji wbudowanych co powoduje sprecyzowane oraz szybsze zapytania, a ich obsługa </w:t>
      </w:r>
      <w:r w:rsidR="00B22BB8">
        <w:t xml:space="preserve">staje się </w:t>
      </w:r>
      <w:r w:rsidR="00923536" w:rsidRPr="00C57843">
        <w:t>prostsza.</w:t>
      </w:r>
      <w:r w:rsidR="00B93B4B" w:rsidRPr="00C57843">
        <w:t>[7]</w:t>
      </w:r>
      <w:r w:rsidR="00B341FC">
        <w:t xml:space="preserve"> </w:t>
      </w:r>
      <w:proofErr w:type="spellStart"/>
      <w:r w:rsidR="00B341FC">
        <w:t>MySQL</w:t>
      </w:r>
      <w:proofErr w:type="spellEnd"/>
      <w:r w:rsidR="00B341FC">
        <w:t xml:space="preserve"> stał się niezwykle popularny, ponieważ posiada kilka kluczowych cech</w:t>
      </w:r>
      <w:r w:rsidR="00356305">
        <w:t>: [17]</w:t>
      </w:r>
    </w:p>
    <w:p w:rsidR="00356305" w:rsidRDefault="00356305" w:rsidP="00356305">
      <w:pPr>
        <w:pStyle w:val="Akapitzlist"/>
        <w:numPr>
          <w:ilvl w:val="0"/>
          <w:numId w:val="32"/>
        </w:numPr>
        <w:spacing w:line="360" w:lineRule="auto"/>
        <w:jc w:val="both"/>
      </w:pPr>
      <w:r>
        <w:t>elastyczność</w:t>
      </w:r>
    </w:p>
    <w:p w:rsidR="00356305" w:rsidRDefault="00356305" w:rsidP="00356305">
      <w:pPr>
        <w:pStyle w:val="Akapitzlist"/>
        <w:numPr>
          <w:ilvl w:val="0"/>
          <w:numId w:val="32"/>
        </w:numPr>
        <w:spacing w:line="360" w:lineRule="auto"/>
        <w:jc w:val="both"/>
      </w:pPr>
      <w:r>
        <w:t>moc</w:t>
      </w:r>
    </w:p>
    <w:p w:rsidR="00356305" w:rsidRDefault="00356305" w:rsidP="00356305">
      <w:pPr>
        <w:pStyle w:val="Akapitzlist"/>
        <w:numPr>
          <w:ilvl w:val="0"/>
          <w:numId w:val="32"/>
        </w:numPr>
        <w:spacing w:line="360" w:lineRule="auto"/>
        <w:jc w:val="both"/>
      </w:pPr>
      <w:r>
        <w:t>gromadzenie zapytań w pamięci podręcznej</w:t>
      </w:r>
    </w:p>
    <w:p w:rsidR="00356305" w:rsidRDefault="00356305" w:rsidP="00356305">
      <w:pPr>
        <w:pStyle w:val="Akapitzlist"/>
        <w:numPr>
          <w:ilvl w:val="0"/>
          <w:numId w:val="32"/>
        </w:numPr>
        <w:spacing w:line="360" w:lineRule="auto"/>
        <w:jc w:val="both"/>
      </w:pPr>
      <w:r>
        <w:t>replikacja</w:t>
      </w:r>
    </w:p>
    <w:p w:rsidR="00356305" w:rsidRDefault="00356305" w:rsidP="00356305">
      <w:pPr>
        <w:pStyle w:val="Akapitzlist"/>
        <w:numPr>
          <w:ilvl w:val="0"/>
          <w:numId w:val="32"/>
        </w:numPr>
        <w:spacing w:line="360" w:lineRule="auto"/>
        <w:jc w:val="both"/>
      </w:pPr>
      <w:r>
        <w:t>bezpieczeństwo</w:t>
      </w:r>
    </w:p>
    <w:p w:rsidR="00356305" w:rsidRDefault="00356305" w:rsidP="00356305">
      <w:pPr>
        <w:pStyle w:val="Akapitzlist"/>
        <w:numPr>
          <w:ilvl w:val="0"/>
          <w:numId w:val="32"/>
        </w:numPr>
        <w:spacing w:line="360" w:lineRule="auto"/>
        <w:jc w:val="both"/>
      </w:pPr>
      <w:r>
        <w:t>wykorzystanie SQL w rozwiązaniach korporacyjnych</w:t>
      </w:r>
    </w:p>
    <w:p w:rsidR="00B341FC" w:rsidRPr="00C57843" w:rsidRDefault="00356305" w:rsidP="00F67494">
      <w:pPr>
        <w:pStyle w:val="Akapitzlist"/>
        <w:numPr>
          <w:ilvl w:val="0"/>
          <w:numId w:val="32"/>
        </w:numPr>
        <w:spacing w:line="360" w:lineRule="auto"/>
        <w:jc w:val="both"/>
      </w:pPr>
      <w:r>
        <w:t>przeszukiwanie i indeksowanie pełno</w:t>
      </w:r>
      <w:r w:rsidR="007049F3">
        <w:t>-</w:t>
      </w:r>
      <w:r>
        <w:t>tekstowe</w:t>
      </w:r>
    </w:p>
    <w:p w:rsidR="00561617" w:rsidRPr="00C57843" w:rsidRDefault="00561617" w:rsidP="00BC2153"/>
    <w:p w:rsidR="002635C5" w:rsidRPr="00C57843" w:rsidRDefault="0008781A" w:rsidP="0082551D">
      <w:pPr>
        <w:pStyle w:val="Nagwek2"/>
        <w:rPr>
          <w:shd w:val="clear" w:color="auto" w:fill="FFFFFF"/>
        </w:rPr>
      </w:pPr>
      <w:bookmarkStart w:id="12" w:name="_Toc30596955"/>
      <w:r>
        <w:rPr>
          <w:shd w:val="clear" w:color="auto" w:fill="FFFFFF"/>
        </w:rPr>
        <w:lastRenderedPageBreak/>
        <w:t xml:space="preserve">Język znaczników </w:t>
      </w:r>
      <w:r w:rsidR="00E7051B" w:rsidRPr="00C57843">
        <w:rPr>
          <w:shd w:val="clear" w:color="auto" w:fill="FFFFFF"/>
        </w:rPr>
        <w:t>HTML</w:t>
      </w:r>
      <w:r w:rsidR="002635C5" w:rsidRPr="00C57843">
        <w:rPr>
          <w:shd w:val="clear" w:color="auto" w:fill="FFFFFF"/>
        </w:rPr>
        <w:t xml:space="preserve"> </w:t>
      </w:r>
      <w:r w:rsidR="00807274" w:rsidRPr="00C57843">
        <w:rPr>
          <w:shd w:val="clear" w:color="auto" w:fill="FFFFFF"/>
        </w:rPr>
        <w:t xml:space="preserve">i </w:t>
      </w:r>
      <w:r>
        <w:rPr>
          <w:shd w:val="clear" w:color="auto" w:fill="FFFFFF"/>
        </w:rPr>
        <w:t xml:space="preserve">kaskadowe arkusze stylów </w:t>
      </w:r>
      <w:r w:rsidR="00E7051B" w:rsidRPr="00C57843">
        <w:rPr>
          <w:shd w:val="clear" w:color="auto" w:fill="FFFFFF"/>
        </w:rPr>
        <w:t>CSS</w:t>
      </w:r>
      <w:bookmarkEnd w:id="12"/>
    </w:p>
    <w:p w:rsidR="003761CF" w:rsidRDefault="00E7051B" w:rsidP="003761CF">
      <w:pPr>
        <w:pStyle w:val="Tekstpodstawowy"/>
      </w:pPr>
      <w:r w:rsidRPr="00C57843">
        <w:t xml:space="preserve">Skrót HTML to </w:t>
      </w:r>
      <w:r w:rsidR="00AE0D88" w:rsidRPr="00C57843">
        <w:t>skrót od angielskiego zwrotu</w:t>
      </w:r>
      <w:r w:rsidRPr="00C57843">
        <w:t xml:space="preserve"> </w:t>
      </w:r>
      <w:proofErr w:type="spellStart"/>
      <w:r w:rsidRPr="00C57843">
        <w:t>HyperText</w:t>
      </w:r>
      <w:proofErr w:type="spellEnd"/>
      <w:r w:rsidRPr="00C57843">
        <w:t xml:space="preserve"> </w:t>
      </w:r>
      <w:proofErr w:type="spellStart"/>
      <w:r w:rsidRPr="00C57843">
        <w:t>Markup</w:t>
      </w:r>
      <w:proofErr w:type="spellEnd"/>
      <w:r w:rsidRPr="00C57843">
        <w:t xml:space="preserve"> Language czyli hipertekstowy język znacznikó</w:t>
      </w:r>
      <w:r w:rsidR="009949F4" w:rsidRPr="00C57843">
        <w:t>w.</w:t>
      </w:r>
      <w:r w:rsidR="00C0792D" w:rsidRPr="00C57843">
        <w:t xml:space="preserve"> Pierwsze początki języka były ukazane już w roku 1980</w:t>
      </w:r>
      <w:r w:rsidR="005C6F93" w:rsidRPr="00C57843">
        <w:t xml:space="preserve"> gdzie Tim </w:t>
      </w:r>
      <w:proofErr w:type="spellStart"/>
      <w:r w:rsidR="005C6F93" w:rsidRPr="00C57843">
        <w:t>Berners</w:t>
      </w:r>
      <w:proofErr w:type="spellEnd"/>
      <w:r w:rsidR="005C6F93" w:rsidRPr="00C57843">
        <w:t xml:space="preserve">-Lee stworzył prototyp hipertekstowego informacyjnego systemu </w:t>
      </w:r>
      <w:r w:rsidR="008F0B9D">
        <w:t>–</w:t>
      </w:r>
      <w:r w:rsidR="005C6F93" w:rsidRPr="00C57843">
        <w:t xml:space="preserve"> ENQUIRE</w:t>
      </w:r>
      <w:r w:rsidR="00C0792D" w:rsidRPr="00C57843">
        <w:t>.</w:t>
      </w:r>
      <w:r w:rsidR="001845DA" w:rsidRPr="00C57843">
        <w:t xml:space="preserve"> Głównie był używany do udostępniania i organizowania dokumentów związanych z badaniami naukowymi.</w:t>
      </w:r>
      <w:r w:rsidR="00312244" w:rsidRPr="00C57843">
        <w:t xml:space="preserve"> Kilka lat później Robert </w:t>
      </w:r>
      <w:proofErr w:type="spellStart"/>
      <w:r w:rsidR="00312244" w:rsidRPr="00C57843">
        <w:t>Cailliau</w:t>
      </w:r>
      <w:proofErr w:type="spellEnd"/>
      <w:r w:rsidR="00312244" w:rsidRPr="00C57843">
        <w:t xml:space="preserve"> i </w:t>
      </w:r>
      <w:proofErr w:type="spellStart"/>
      <w:r w:rsidR="00312244" w:rsidRPr="00C57843">
        <w:t>Berners</w:t>
      </w:r>
      <w:proofErr w:type="spellEnd"/>
      <w:r w:rsidR="00312244" w:rsidRPr="00C57843">
        <w:t xml:space="preserve">-Lee przedstawili w tym samym czasie dwie propozycje hipertekstowych systemów opartych na sieci Internet. W roku 1990 udało się im opracować </w:t>
      </w:r>
      <w:r w:rsidR="00C32769" w:rsidRPr="00C57843">
        <w:t>wspólną</w:t>
      </w:r>
      <w:r w:rsidR="00312244" w:rsidRPr="00C57843">
        <w:t xml:space="preserve"> propozycj</w:t>
      </w:r>
      <w:r w:rsidR="006E3FE9">
        <w:t>ę</w:t>
      </w:r>
      <w:r w:rsidR="00312244" w:rsidRPr="00C57843">
        <w:t xml:space="preserve"> o nazwie </w:t>
      </w:r>
      <w:proofErr w:type="spellStart"/>
      <w:r w:rsidR="00312244" w:rsidRPr="00C57843">
        <w:t>WorldWideWeb</w:t>
      </w:r>
      <w:proofErr w:type="spellEnd"/>
      <w:r w:rsidR="00312244" w:rsidRPr="00C57843">
        <w:t>.</w:t>
      </w:r>
      <w:r w:rsidR="00035A3F" w:rsidRPr="00C57843">
        <w:t xml:space="preserve"> Pierwsza specyfikacja HTML zawierała tylko dwadzieścia dwa znaczniki</w:t>
      </w:r>
      <w:r w:rsidR="006E3FE9">
        <w:t>,</w:t>
      </w:r>
      <w:r w:rsidR="00035A3F" w:rsidRPr="00C57843">
        <w:t xml:space="preserve"> które tworzyły początkowy szkielet strony. Trzynaście z tych elementów wykorzystywan</w:t>
      </w:r>
      <w:r w:rsidR="006E3FE9">
        <w:t>ych jest</w:t>
      </w:r>
      <w:r w:rsidR="00035A3F" w:rsidRPr="00C57843">
        <w:t xml:space="preserve"> do tej pory w najnowszej specyfikacji HTML 5.</w:t>
      </w:r>
      <w:r w:rsidR="00312244" w:rsidRPr="00C57843">
        <w:t>[9]</w:t>
      </w:r>
    </w:p>
    <w:p w:rsidR="00AF7B3C" w:rsidRPr="00C57843" w:rsidRDefault="003761CF" w:rsidP="003761CF">
      <w:pPr>
        <w:pStyle w:val="Tekstpodstawowy"/>
      </w:pPr>
      <w:r>
        <w:t>Język HTML służy do określania wyglądu dokumentu w przeglądarce oraz opisuje strukturę umieszczonych informacji wewnątrz strony internetowej, nadając odpowiednie znaczenie poszczególnym fragmentom tekstu.</w:t>
      </w:r>
      <w:r w:rsidR="00E522FD" w:rsidRPr="00C57843">
        <w:t xml:space="preserve"> Język ten formułuje </w:t>
      </w:r>
      <w:proofErr w:type="spellStart"/>
      <w:r w:rsidR="00E522FD" w:rsidRPr="00C57843">
        <w:t>hiperłącza</w:t>
      </w:r>
      <w:proofErr w:type="spellEnd"/>
      <w:r w:rsidR="00E522FD" w:rsidRPr="00C57843">
        <w:t>, listy, nagłówki i akapity oraz osadza obiekty plikowe np. elementy baz danych lub multimedia.</w:t>
      </w:r>
      <w:r w:rsidR="007C5A9B" w:rsidRPr="00C57843">
        <w:t xml:space="preserve"> Największą zaletą HTML jest to, że każdy komputer bądź inne urządzenie</w:t>
      </w:r>
      <w:r w:rsidR="00B83478">
        <w:t>,</w:t>
      </w:r>
      <w:r w:rsidR="007C5A9B" w:rsidRPr="00C57843">
        <w:t xml:space="preserve"> które posiada przeglądarkę internetową, jest w</w:t>
      </w:r>
      <w:r w:rsidR="00B83478">
        <w:t xml:space="preserve"> </w:t>
      </w:r>
      <w:r w:rsidR="007C5A9B" w:rsidRPr="00C57843">
        <w:t>stanie bez problemu odczytać całą zawartość</w:t>
      </w:r>
      <w:r w:rsidR="00B83478">
        <w:t>,</w:t>
      </w:r>
      <w:r w:rsidR="007C5A9B" w:rsidRPr="00C57843">
        <w:t xml:space="preserve"> co czyni ten język uniwersalny</w:t>
      </w:r>
      <w:r w:rsidR="00B83478">
        <w:t>m</w:t>
      </w:r>
      <w:r w:rsidR="007C5A9B" w:rsidRPr="00C57843">
        <w:t xml:space="preserve">. </w:t>
      </w:r>
    </w:p>
    <w:p w:rsidR="0055357E" w:rsidRPr="00C57843" w:rsidRDefault="0055357E" w:rsidP="00AF7B3C">
      <w:pPr>
        <w:pStyle w:val="Tekstpodstawowy"/>
      </w:pPr>
      <w:r w:rsidRPr="00C57843">
        <w:t>Aby nadać lepszy wygląd stron</w:t>
      </w:r>
      <w:r w:rsidR="001518FF">
        <w:t>ie</w:t>
      </w:r>
      <w:r w:rsidRPr="00C57843">
        <w:t xml:space="preserve">, stosuje się kaskadowe arkusze stylów czyli </w:t>
      </w:r>
      <w:proofErr w:type="spellStart"/>
      <w:r w:rsidRPr="00C57843">
        <w:t>Cascading</w:t>
      </w:r>
      <w:proofErr w:type="spellEnd"/>
      <w:r w:rsidRPr="00C57843">
        <w:t xml:space="preserve"> Style </w:t>
      </w:r>
      <w:proofErr w:type="spellStart"/>
      <w:r w:rsidRPr="00C57843">
        <w:t>Sheets</w:t>
      </w:r>
      <w:proofErr w:type="spellEnd"/>
      <w:r w:rsidRPr="00C57843">
        <w:t>. Jest to niezbędny język do kontrolowania wyglądu strony</w:t>
      </w:r>
      <w:r w:rsidR="001518FF">
        <w:t>,</w:t>
      </w:r>
      <w:r w:rsidR="001934A6" w:rsidRPr="00C57843">
        <w:t xml:space="preserve"> który został oficjalnie wydany pod koniec 1996 roku</w:t>
      </w:r>
      <w:r w:rsidRPr="00C57843">
        <w:t>.</w:t>
      </w:r>
      <w:r w:rsidR="003169AB" w:rsidRPr="00C57843">
        <w:t>[10]</w:t>
      </w:r>
      <w:r w:rsidR="00C1284D" w:rsidRPr="00C57843">
        <w:t xml:space="preserve"> Działanie kaskadowych arkuszy stylów polega na łączeniu reguł z elementami HTML. Reguły określają sposoby, w jakie mają być wyświetlane zwartości konkretnych elementów. Reguły CSS składają się z selektora i deklaracji. Selektor określa do jakich elementów odnosi się dana reguła natomiast deklaracja wskazuje, w jaki sposób mają wyświetlać się określone elementy w danym selektorze. Budowa każdej deklaracji składa się z dwóch części oddzielonych od siebie znakiem dwukropka.</w:t>
      </w:r>
      <w:r w:rsidR="00F17917" w:rsidRPr="00C57843">
        <w:t xml:space="preserve"> Przykład prostej reguły </w:t>
      </w:r>
      <w:r w:rsidR="00F17917" w:rsidRPr="00C57843">
        <w:rPr>
          <w:i/>
        </w:rPr>
        <w:t xml:space="preserve">h1 { </w:t>
      </w:r>
      <w:proofErr w:type="spellStart"/>
      <w:r w:rsidR="00F17917" w:rsidRPr="00C57843">
        <w:rPr>
          <w:i/>
        </w:rPr>
        <w:t>font-size</w:t>
      </w:r>
      <w:proofErr w:type="spellEnd"/>
      <w:r w:rsidR="00F17917" w:rsidRPr="00C57843">
        <w:rPr>
          <w:i/>
        </w:rPr>
        <w:t xml:space="preserve">: 25 </w:t>
      </w:r>
      <w:proofErr w:type="spellStart"/>
      <w:r w:rsidR="00F17917" w:rsidRPr="00C57843">
        <w:rPr>
          <w:i/>
        </w:rPr>
        <w:t>px</w:t>
      </w:r>
      <w:proofErr w:type="spellEnd"/>
      <w:r w:rsidR="00F17917" w:rsidRPr="00C57843">
        <w:rPr>
          <w:i/>
        </w:rPr>
        <w:t xml:space="preserve">;} </w:t>
      </w:r>
      <w:r w:rsidR="00F17917" w:rsidRPr="00C57843">
        <w:t>oznacza że dl</w:t>
      </w:r>
      <w:r w:rsidR="001518FF">
        <w:t>a</w:t>
      </w:r>
      <w:r w:rsidR="00F17917" w:rsidRPr="00C57843">
        <w:t xml:space="preserve"> każdego znacznika h1, tekst będzie miał rozmiar 25 </w:t>
      </w:r>
      <w:proofErr w:type="spellStart"/>
      <w:r w:rsidR="00F17917" w:rsidRPr="00C57843">
        <w:t>px</w:t>
      </w:r>
      <w:proofErr w:type="spellEnd"/>
      <w:r w:rsidR="00F17917" w:rsidRPr="00C57843">
        <w:t>.</w:t>
      </w:r>
      <w:r w:rsidR="00C27F3F" w:rsidRPr="00C57843">
        <w:t xml:space="preserve"> </w:t>
      </w:r>
      <w:r w:rsidR="003169AB" w:rsidRPr="00C57843">
        <w:t>[9]</w:t>
      </w:r>
    </w:p>
    <w:p w:rsidR="00C871C3" w:rsidRPr="00C57843" w:rsidRDefault="00C871C3" w:rsidP="0082551D">
      <w:pPr>
        <w:pStyle w:val="Nagwek2"/>
      </w:pPr>
      <w:bookmarkStart w:id="13" w:name="_Toc30596956"/>
      <w:proofErr w:type="spellStart"/>
      <w:r w:rsidRPr="00C57843">
        <w:t>Bootstrap</w:t>
      </w:r>
      <w:bookmarkEnd w:id="13"/>
      <w:proofErr w:type="spellEnd"/>
    </w:p>
    <w:p w:rsidR="00161810" w:rsidRPr="00C57843" w:rsidRDefault="006E3787" w:rsidP="00161810">
      <w:pPr>
        <w:pStyle w:val="Tekstpodstawowy"/>
      </w:pPr>
      <w:proofErr w:type="spellStart"/>
      <w:r w:rsidRPr="00C57843">
        <w:t>Bootstrap</w:t>
      </w:r>
      <w:proofErr w:type="spellEnd"/>
      <w:r w:rsidRPr="00C57843">
        <w:t xml:space="preserve"> to najpopularniejszy </w:t>
      </w:r>
      <w:r w:rsidR="00D413A7" w:rsidRPr="00C57843">
        <w:t xml:space="preserve">na świecie </w:t>
      </w:r>
      <w:proofErr w:type="spellStart"/>
      <w:r w:rsidRPr="00C57843">
        <w:t>framework</w:t>
      </w:r>
      <w:proofErr w:type="spellEnd"/>
      <w:r w:rsidRPr="00C57843">
        <w:t xml:space="preserve"> CSS</w:t>
      </w:r>
      <w:r w:rsidR="00C27036">
        <w:t>,</w:t>
      </w:r>
      <w:r w:rsidRPr="00C57843">
        <w:t xml:space="preserve"> który</w:t>
      </w:r>
      <w:r w:rsidR="00D413A7">
        <w:t xml:space="preserve"> został stworzony i</w:t>
      </w:r>
      <w:r w:rsidRPr="00C57843">
        <w:t xml:space="preserve"> jest rozwijany przez programistów serwisu </w:t>
      </w:r>
      <w:proofErr w:type="spellStart"/>
      <w:r w:rsidRPr="00C57843">
        <w:t>Twitter</w:t>
      </w:r>
      <w:proofErr w:type="spellEnd"/>
      <w:r w:rsidRPr="00C57843">
        <w:t>.</w:t>
      </w:r>
      <w:r w:rsidR="008E5BDC" w:rsidRPr="00C57843">
        <w:t xml:space="preserve"> </w:t>
      </w:r>
      <w:r w:rsidR="00F23B41" w:rsidRPr="00C57843">
        <w:t>Framework ten</w:t>
      </w:r>
      <w:r w:rsidR="008E5BDC" w:rsidRPr="00C57843">
        <w:t xml:space="preserve"> posiada gotowe rozwiązania CSS</w:t>
      </w:r>
      <w:r w:rsidR="008223F0" w:rsidRPr="00C57843">
        <w:t>,</w:t>
      </w:r>
      <w:r w:rsidR="008E5BDC" w:rsidRPr="00C57843">
        <w:t xml:space="preserve"> HTML</w:t>
      </w:r>
      <w:r w:rsidR="008223F0" w:rsidRPr="00C57843">
        <w:t xml:space="preserve"> i </w:t>
      </w:r>
      <w:proofErr w:type="spellStart"/>
      <w:r w:rsidR="008223F0" w:rsidRPr="00C57843">
        <w:t>JavaScript</w:t>
      </w:r>
      <w:proofErr w:type="spellEnd"/>
      <w:r w:rsidR="008E5BDC" w:rsidRPr="00C57843">
        <w:t xml:space="preserve"> oraz zestaw przydatnych komponentów co ułatwia </w:t>
      </w:r>
      <w:r w:rsidR="00F23B41" w:rsidRPr="00C57843">
        <w:t xml:space="preserve">oraz przyspiesza </w:t>
      </w:r>
      <w:r w:rsidR="008E5BDC" w:rsidRPr="00C57843">
        <w:t xml:space="preserve">pracę </w:t>
      </w:r>
      <w:r w:rsidR="00F23B41" w:rsidRPr="00C57843">
        <w:t>przy</w:t>
      </w:r>
      <w:r w:rsidR="008E5BDC" w:rsidRPr="00C57843">
        <w:t xml:space="preserve"> tworzeni</w:t>
      </w:r>
      <w:r w:rsidR="00F23B41" w:rsidRPr="00C57843">
        <w:t>u</w:t>
      </w:r>
      <w:r w:rsidR="008E5BDC" w:rsidRPr="00C57843">
        <w:t xml:space="preserve"> </w:t>
      </w:r>
      <w:proofErr w:type="spellStart"/>
      <w:r w:rsidR="008E5BDC" w:rsidRPr="00C57843">
        <w:t>responsywnych</w:t>
      </w:r>
      <w:proofErr w:type="spellEnd"/>
      <w:r w:rsidR="008E5BDC" w:rsidRPr="00C57843">
        <w:t xml:space="preserve"> stron internetowych. </w:t>
      </w:r>
      <w:r w:rsidR="00466DE2" w:rsidRPr="00C57843">
        <w:t xml:space="preserve">Największą zaletą </w:t>
      </w:r>
      <w:proofErr w:type="spellStart"/>
      <w:r w:rsidR="00466DE2" w:rsidRPr="00C57843">
        <w:t>Bootstrapa</w:t>
      </w:r>
      <w:proofErr w:type="spellEnd"/>
      <w:r w:rsidR="00466DE2" w:rsidRPr="00C57843">
        <w:t xml:space="preserve"> jest </w:t>
      </w:r>
      <w:r w:rsidR="00466DE2" w:rsidRPr="00C57843">
        <w:lastRenderedPageBreak/>
        <w:t xml:space="preserve">tak zwana siatka </w:t>
      </w:r>
      <w:r w:rsidR="00466DE2" w:rsidRPr="00C57843">
        <w:rPr>
          <w:i/>
        </w:rPr>
        <w:t xml:space="preserve">(ang. </w:t>
      </w:r>
      <w:proofErr w:type="spellStart"/>
      <w:r w:rsidR="00466DE2" w:rsidRPr="00C57843">
        <w:rPr>
          <w:i/>
        </w:rPr>
        <w:t>grid</w:t>
      </w:r>
      <w:proofErr w:type="spellEnd"/>
      <w:r w:rsidR="00466DE2" w:rsidRPr="00C57843">
        <w:rPr>
          <w:i/>
        </w:rPr>
        <w:t>),</w:t>
      </w:r>
      <w:r w:rsidR="00466DE2" w:rsidRPr="00C57843">
        <w:t xml:space="preserve"> która dzieli stronę internetową na 12 kolumn oraz </w:t>
      </w:r>
      <w:r w:rsidR="00A43397">
        <w:t>nieograniczoną</w:t>
      </w:r>
      <w:r w:rsidR="00A43397" w:rsidRPr="00C57843">
        <w:t xml:space="preserve"> </w:t>
      </w:r>
      <w:r w:rsidR="00466DE2" w:rsidRPr="00C57843">
        <w:t>liczbę rzędów.</w:t>
      </w:r>
      <w:r w:rsidR="00F35AE6" w:rsidRPr="00C57843">
        <w:t xml:space="preserve"> Dodatkowo w zależności od rozdzielczości ekranu dostosowuje szerokość wszystkich elementów i ustala kolejność </w:t>
      </w:r>
      <w:r w:rsidR="004952EB" w:rsidRPr="00C57843">
        <w:t xml:space="preserve">ich </w:t>
      </w:r>
      <w:r w:rsidR="00F35AE6" w:rsidRPr="00C57843">
        <w:t>wyświetlan</w:t>
      </w:r>
      <w:r w:rsidR="004952EB">
        <w:t>i</w:t>
      </w:r>
      <w:r w:rsidR="00F35AE6" w:rsidRPr="00C57843">
        <w:t xml:space="preserve">a. </w:t>
      </w:r>
      <w:proofErr w:type="spellStart"/>
      <w:r w:rsidR="00222792" w:rsidRPr="00C57843">
        <w:t>Bootstrap</w:t>
      </w:r>
      <w:proofErr w:type="spellEnd"/>
      <w:r w:rsidR="00222792" w:rsidRPr="00C57843">
        <w:t xml:space="preserve"> posiada różne proporcje w zależności od szerokości ekranu danego urządzenia.</w:t>
      </w:r>
      <w:r w:rsidR="001F26FE" w:rsidRPr="00C57843">
        <w:t xml:space="preserve"> Dzięki tak prostemu rozwiązaniu</w:t>
      </w:r>
      <w:r w:rsidR="003761CF">
        <w:t>,</w:t>
      </w:r>
      <w:r w:rsidR="001F26FE" w:rsidRPr="00C57843">
        <w:t xml:space="preserve"> które jest wydawan</w:t>
      </w:r>
      <w:r w:rsidR="003761CF">
        <w:t>e</w:t>
      </w:r>
      <w:r w:rsidR="001F26FE" w:rsidRPr="00C57843">
        <w:t xml:space="preserve"> na licencji MIT, tworzenie stron internetowych staje się szybsze i bardziej efektywne.</w:t>
      </w:r>
      <w:r w:rsidR="00495D69" w:rsidRPr="00C57843">
        <w:t xml:space="preserve"> [11]</w:t>
      </w:r>
    </w:p>
    <w:p w:rsidR="00BA6B5F" w:rsidRPr="00C57843" w:rsidRDefault="00CA765D" w:rsidP="0082551D">
      <w:pPr>
        <w:pStyle w:val="Nagwek2"/>
      </w:pPr>
      <w:bookmarkStart w:id="14" w:name="_Toc30596957"/>
      <w:r>
        <w:t xml:space="preserve">Język </w:t>
      </w:r>
      <w:proofErr w:type="spellStart"/>
      <w:r w:rsidR="00BA6B5F" w:rsidRPr="00C57843">
        <w:t>JavaScript</w:t>
      </w:r>
      <w:bookmarkEnd w:id="14"/>
      <w:proofErr w:type="spellEnd"/>
    </w:p>
    <w:p w:rsidR="00687C3E" w:rsidRDefault="006E7572" w:rsidP="00687C3E">
      <w:pPr>
        <w:pStyle w:val="Tekstpodstawowy"/>
      </w:pPr>
      <w:proofErr w:type="spellStart"/>
      <w:r>
        <w:t>JavaScript</w:t>
      </w:r>
      <w:proofErr w:type="spellEnd"/>
      <w:r>
        <w:t xml:space="preserve"> to skryptowy język programowania (kompilowany lub interpretowany metod</w:t>
      </w:r>
      <w:r w:rsidR="00722F4E">
        <w:t>ą</w:t>
      </w:r>
      <w:r>
        <w:t xml:space="preserve"> JIT). Język ten umożliwia dodanie na stronę internetową skomplikowanych elementów, co powoduj</w:t>
      </w:r>
      <w:r w:rsidR="00722F4E">
        <w:t>e,</w:t>
      </w:r>
      <w:r>
        <w:t xml:space="preserve"> że strona </w:t>
      </w:r>
      <w:r w:rsidR="00880F77">
        <w:t xml:space="preserve">oprócz statycznych informacji może także automatycznie dopasowywać </w:t>
      </w:r>
      <w:r>
        <w:t>treści w zależności od sytuacji oraz dodatkowo wyświetlać video, animacje 2D/3D, interaktywne mapy i wiele więcej.</w:t>
      </w:r>
      <w:r w:rsidR="00210B79">
        <w:t xml:space="preserve"> Język </w:t>
      </w:r>
      <w:proofErr w:type="spellStart"/>
      <w:r w:rsidR="00210B79">
        <w:t>JavaScript</w:t>
      </w:r>
      <w:proofErr w:type="spellEnd"/>
      <w:r w:rsidR="00210B79">
        <w:t xml:space="preserve"> powstał w 1995 roku. Na samym początku umożliwiała tylko dodawanie programów do stron w przeglądarce Netscape </w:t>
      </w:r>
      <w:proofErr w:type="spellStart"/>
      <w:r w:rsidR="00210B79">
        <w:t>Navigator</w:t>
      </w:r>
      <w:proofErr w:type="spellEnd"/>
      <w:r w:rsidR="00210B79">
        <w:t xml:space="preserve">. </w:t>
      </w:r>
      <w:r w:rsidR="000E24AE">
        <w:t>Po pewnym czasie</w:t>
      </w:r>
      <w:r w:rsidR="006D749F">
        <w:t xml:space="preserve"> język </w:t>
      </w:r>
      <w:proofErr w:type="spellStart"/>
      <w:r w:rsidR="006D749F">
        <w:t>JavaScript</w:t>
      </w:r>
      <w:proofErr w:type="spellEnd"/>
      <w:r w:rsidR="000E24AE">
        <w:t xml:space="preserve"> został przyjęty we wszystkich przeglądarkach internetowych.</w:t>
      </w:r>
      <w:r w:rsidR="009805EF">
        <w:t xml:space="preserve"> Dzisiejszy wygląd oraz działanie wszelakich stron, zawdzięczamy właśnie temu językowi.</w:t>
      </w:r>
      <w:r w:rsidR="0037169D">
        <w:t xml:space="preserve"> </w:t>
      </w:r>
      <w:proofErr w:type="spellStart"/>
      <w:r w:rsidR="0037169D">
        <w:t>JavaScript</w:t>
      </w:r>
      <w:proofErr w:type="spellEnd"/>
      <w:r w:rsidR="0037169D">
        <w:t xml:space="preserve"> w porównaniu do Java, to dwa różne języki</w:t>
      </w:r>
      <w:r w:rsidR="00316ACB">
        <w:t>,</w:t>
      </w:r>
      <w:r w:rsidR="00110EFF">
        <w:t xml:space="preserve"> które posiadają różn</w:t>
      </w:r>
      <w:r w:rsidR="00316ACB">
        <w:t>ą</w:t>
      </w:r>
      <w:r w:rsidR="00110EFF">
        <w:t xml:space="preserve"> składni</w:t>
      </w:r>
      <w:r w:rsidR="00316ACB">
        <w:t>ę</w:t>
      </w:r>
      <w:r w:rsidR="00110EFF">
        <w:t>, zastosowanie oraz semantykę</w:t>
      </w:r>
      <w:r w:rsidR="0037169D">
        <w:t xml:space="preserve">. Myląca może być nazwa, ponieważ </w:t>
      </w:r>
      <w:r w:rsidR="00BD2067">
        <w:t>był to wynik zbiegów marketingowych.</w:t>
      </w:r>
      <w:r w:rsidR="00110EFF">
        <w:t>[12]</w:t>
      </w:r>
    </w:p>
    <w:p w:rsidR="00BD2067" w:rsidRDefault="00BD2067" w:rsidP="00687C3E">
      <w:pPr>
        <w:pStyle w:val="Tekstpodstawowy"/>
      </w:pPr>
      <w:proofErr w:type="spellStart"/>
      <w:r>
        <w:t>JavaScript</w:t>
      </w:r>
      <w:proofErr w:type="spellEnd"/>
      <w:r>
        <w:t xml:space="preserve"> nie jest wykorzystywana tylko i wyłącznie w środowiskach przeglądarek internetowych. Jest wykorzystywany jako język skryptowy w niektórych </w:t>
      </w:r>
      <w:r w:rsidR="00316ACB">
        <w:t>systemach bazodanowych</w:t>
      </w:r>
      <w:r>
        <w:t xml:space="preserve"> takich jak </w:t>
      </w:r>
      <w:proofErr w:type="spellStart"/>
      <w:r>
        <w:t>CouchDB</w:t>
      </w:r>
      <w:proofErr w:type="spellEnd"/>
      <w:r>
        <w:t xml:space="preserve"> czy też </w:t>
      </w:r>
      <w:proofErr w:type="spellStart"/>
      <w:r>
        <w:t>MongoDB</w:t>
      </w:r>
      <w:proofErr w:type="spellEnd"/>
      <w:r>
        <w:t>. Dodatkowe platformy do programowania stacjonarnych komputerów oraz serwerów takie jak system Node.js również wykorzystuj</w:t>
      </w:r>
      <w:r w:rsidR="00C52385">
        <w:t>ą</w:t>
      </w:r>
      <w:r>
        <w:t xml:space="preserve"> ten język poza przeglądarką internetową. </w:t>
      </w:r>
      <w:r w:rsidR="00110EFF">
        <w:t>[12]</w:t>
      </w:r>
    </w:p>
    <w:p w:rsidR="00E12149" w:rsidRDefault="00D041F8" w:rsidP="0082551D">
      <w:pPr>
        <w:pStyle w:val="Nagwek2"/>
      </w:pPr>
      <w:bookmarkStart w:id="15" w:name="_Toc30596958"/>
      <w:r>
        <w:t>Język skryptowy PHP</w:t>
      </w:r>
      <w:bookmarkEnd w:id="15"/>
    </w:p>
    <w:p w:rsidR="00DB3B03" w:rsidRDefault="00107173" w:rsidP="00DB3B03">
      <w:pPr>
        <w:pStyle w:val="Tekstpodstawowy"/>
      </w:pPr>
      <w:r>
        <w:t>PHP to język skryptowy</w:t>
      </w:r>
      <w:r w:rsidR="002A5C75">
        <w:t>,</w:t>
      </w:r>
      <w:r>
        <w:t xml:space="preserve"> który działa po stronie serwera. </w:t>
      </w:r>
      <w:r w:rsidR="002A5C75">
        <w:t xml:space="preserve">Stworzony </w:t>
      </w:r>
      <w:r>
        <w:t>kod PHP można osadzić na stronie HTML-a</w:t>
      </w:r>
      <w:r w:rsidR="002A5C75">
        <w:t>.</w:t>
      </w:r>
      <w:r w:rsidR="00BC3B89">
        <w:t xml:space="preserve"> </w:t>
      </w:r>
      <w:r w:rsidR="002A5C75">
        <w:t>Z</w:t>
      </w:r>
      <w:r>
        <w:t>ostanie</w:t>
      </w:r>
      <w:r w:rsidR="002A5C75">
        <w:t xml:space="preserve"> on</w:t>
      </w:r>
      <w:r>
        <w:t xml:space="preserve"> wykonany tyle razy ile</w:t>
      </w:r>
      <w:r w:rsidR="002A5C75">
        <w:t xml:space="preserve"> razy</w:t>
      </w:r>
      <w:r>
        <w:t xml:space="preserve"> strona będzie odwiedzana. Skrypt PHP jest interpretowany przez serwery WWW.</w:t>
      </w:r>
      <w:r w:rsidR="00F21A02">
        <w:t xml:space="preserve"> [13]</w:t>
      </w:r>
    </w:p>
    <w:p w:rsidR="00B85197" w:rsidRDefault="00B85197" w:rsidP="00DB3B03">
      <w:pPr>
        <w:pStyle w:val="Tekstpodstawowy"/>
      </w:pPr>
      <w:r>
        <w:t xml:space="preserve">PHP został </w:t>
      </w:r>
      <w:r w:rsidR="000D47C8">
        <w:t>s</w:t>
      </w:r>
      <w:r>
        <w:t xml:space="preserve">tworzony już w latach 1994 i jest dziełem </w:t>
      </w:r>
      <w:proofErr w:type="spellStart"/>
      <w:r>
        <w:t>Rasmusa</w:t>
      </w:r>
      <w:proofErr w:type="spellEnd"/>
      <w:r>
        <w:t xml:space="preserve"> </w:t>
      </w:r>
      <w:proofErr w:type="spellStart"/>
      <w:r>
        <w:t>Lerdorfa</w:t>
      </w:r>
      <w:proofErr w:type="spellEnd"/>
      <w:r>
        <w:t>. Język ten przechodził poważne modyfikacje, dzięki którym obecny produkt</w:t>
      </w:r>
      <w:r w:rsidR="008210D8">
        <w:t xml:space="preserve"> posiada szerokie zastosowania.</w:t>
      </w:r>
      <w:r w:rsidR="00F21A02">
        <w:t xml:space="preserve"> </w:t>
      </w:r>
      <w:r>
        <w:t>W listopadzie 2007 roku PHP wykorzystywało ponad 21 milionów domen</w:t>
      </w:r>
      <w:r w:rsidR="008210D8">
        <w:t xml:space="preserve">, natomiast 12 lat później język ten stał się najbardziej popularnym językiem </w:t>
      </w:r>
      <w:r w:rsidR="00FA4B3F">
        <w:t xml:space="preserve">skryptowym </w:t>
      </w:r>
      <w:r w:rsidR="001E02CE">
        <w:lastRenderedPageBreak/>
        <w:t>i </w:t>
      </w:r>
      <w:r w:rsidR="008210D8">
        <w:t xml:space="preserve">liczy 78.9% </w:t>
      </w:r>
      <w:r w:rsidR="00FA4B3F">
        <w:t>wykorzystania na wszystkich możliwych stronach internetowych</w:t>
      </w:r>
      <w:r w:rsidR="00F21A02">
        <w:t>,</w:t>
      </w:r>
      <w:r w:rsidR="00FA4B3F">
        <w:t xml:space="preserve"> które wykorzystują programowanie typu </w:t>
      </w:r>
      <w:proofErr w:type="spellStart"/>
      <w:r w:rsidR="00FA4B3F">
        <w:t>server-side</w:t>
      </w:r>
      <w:proofErr w:type="spellEnd"/>
      <w:r w:rsidR="00FA4B3F">
        <w:t xml:space="preserve">. </w:t>
      </w:r>
      <w:r w:rsidR="00F21A02">
        <w:t>[13] [14]</w:t>
      </w:r>
    </w:p>
    <w:p w:rsidR="0040679A" w:rsidRDefault="0040679A" w:rsidP="00DB3B03">
      <w:pPr>
        <w:pStyle w:val="Tekstpodstawowy"/>
      </w:pPr>
      <w:r>
        <w:t xml:space="preserve">Język ten jest produktem typu Open Source czyli możliwy jest dostęp do kodu źródłowego, który można bezpłatnie zmieniać, redystrybuować oraz wykorzystywać. Początkowo skrót PHP oznaczał </w:t>
      </w:r>
      <w:r w:rsidRPr="0040679A">
        <w:rPr>
          <w:i/>
        </w:rPr>
        <w:t xml:space="preserve">Personal Home </w:t>
      </w:r>
      <w:proofErr w:type="spellStart"/>
      <w:r w:rsidRPr="0040679A">
        <w:rPr>
          <w:i/>
        </w:rPr>
        <w:t>Page</w:t>
      </w:r>
      <w:proofErr w:type="spellEnd"/>
      <w:r>
        <w:rPr>
          <w:i/>
        </w:rPr>
        <w:t>,</w:t>
      </w:r>
      <w:r w:rsidRPr="0040679A">
        <w:t xml:space="preserve"> jednak po czasie został zmieniony</w:t>
      </w:r>
      <w:r w:rsidR="00DE6385">
        <w:t xml:space="preserve"> </w:t>
      </w:r>
      <w:r>
        <w:t xml:space="preserve">na </w:t>
      </w:r>
      <w:r w:rsidR="00811823" w:rsidRPr="00811823">
        <w:rPr>
          <w:i/>
        </w:rPr>
        <w:t xml:space="preserve">PHP </w:t>
      </w:r>
      <w:proofErr w:type="spellStart"/>
      <w:r w:rsidR="00811823" w:rsidRPr="00811823">
        <w:rPr>
          <w:i/>
        </w:rPr>
        <w:t>Hypertext</w:t>
      </w:r>
      <w:proofErr w:type="spellEnd"/>
      <w:r w:rsidR="00811823" w:rsidRPr="00811823">
        <w:rPr>
          <w:i/>
        </w:rPr>
        <w:t xml:space="preserve"> </w:t>
      </w:r>
      <w:proofErr w:type="spellStart"/>
      <w:r w:rsidR="00811823" w:rsidRPr="00811823">
        <w:rPr>
          <w:i/>
        </w:rPr>
        <w:t>Preprocessor</w:t>
      </w:r>
      <w:proofErr w:type="spellEnd"/>
      <w:r w:rsidR="00DE6385">
        <w:t xml:space="preserve"> zgodnie z rekursywną konwencją od nadawania nazw GNU.</w:t>
      </w:r>
      <w:r w:rsidRPr="0040679A">
        <w:t xml:space="preserve"> </w:t>
      </w:r>
      <w:r w:rsidR="00561F87">
        <w:t>[13]</w:t>
      </w:r>
    </w:p>
    <w:p w:rsidR="00C9262A" w:rsidRDefault="00C9262A" w:rsidP="00DB3B03">
      <w:pPr>
        <w:pStyle w:val="Tekstpodstawowy"/>
      </w:pPr>
      <w:r>
        <w:t>PHP posiada wiel</w:t>
      </w:r>
      <w:r w:rsidR="00E3643E">
        <w:t>u</w:t>
      </w:r>
      <w:r>
        <w:t xml:space="preserve"> konkurentów</w:t>
      </w:r>
      <w:r w:rsidR="00E3643E">
        <w:t xml:space="preserve"> –</w:t>
      </w:r>
      <w:r>
        <w:t xml:space="preserve"> między innymi Perl, </w:t>
      </w:r>
      <w:proofErr w:type="spellStart"/>
      <w:r>
        <w:t>Ruby</w:t>
      </w:r>
      <w:proofErr w:type="spellEnd"/>
      <w:r>
        <w:t xml:space="preserve">, Microsoft ASP.NET, Java Server </w:t>
      </w:r>
      <w:proofErr w:type="spellStart"/>
      <w:r>
        <w:t>Pages</w:t>
      </w:r>
      <w:proofErr w:type="spellEnd"/>
      <w:r>
        <w:t xml:space="preserve"> czy też </w:t>
      </w:r>
      <w:proofErr w:type="spellStart"/>
      <w:r>
        <w:t>Cold</w:t>
      </w:r>
      <w:proofErr w:type="spellEnd"/>
      <w:r>
        <w:t xml:space="preserve"> </w:t>
      </w:r>
      <w:proofErr w:type="spellStart"/>
      <w:r>
        <w:t>Fusion</w:t>
      </w:r>
      <w:proofErr w:type="spellEnd"/>
      <w:r>
        <w:t>. Skryptowy język PHP jest od nich lepszy</w:t>
      </w:r>
      <w:r w:rsidR="00072216">
        <w:t>,</w:t>
      </w:r>
      <w:r>
        <w:t xml:space="preserve"> ponieważ posiada wiele zalet</w:t>
      </w:r>
      <w:r w:rsidR="00E3643E">
        <w:t>,</w:t>
      </w:r>
      <w:r>
        <w:t xml:space="preserve"> między innymi: [13]</w:t>
      </w:r>
    </w:p>
    <w:p w:rsidR="00C9262A" w:rsidRDefault="00C9262A" w:rsidP="00C9262A">
      <w:pPr>
        <w:pStyle w:val="Tekstpodstawowy"/>
        <w:numPr>
          <w:ilvl w:val="0"/>
          <w:numId w:val="24"/>
        </w:numPr>
      </w:pPr>
      <w:r>
        <w:t>skalowalność</w:t>
      </w:r>
    </w:p>
    <w:p w:rsidR="00C9262A" w:rsidRDefault="00C9262A" w:rsidP="00C9262A">
      <w:pPr>
        <w:pStyle w:val="Tekstpodstawowy"/>
        <w:numPr>
          <w:ilvl w:val="0"/>
          <w:numId w:val="24"/>
        </w:numPr>
      </w:pPr>
      <w:r>
        <w:t>wydajność</w:t>
      </w:r>
    </w:p>
    <w:p w:rsidR="00C9262A" w:rsidRDefault="00C9262A" w:rsidP="00C9262A">
      <w:pPr>
        <w:pStyle w:val="Tekstpodstawowy"/>
        <w:numPr>
          <w:ilvl w:val="0"/>
          <w:numId w:val="24"/>
        </w:numPr>
      </w:pPr>
      <w:r>
        <w:t>niski koszt</w:t>
      </w:r>
    </w:p>
    <w:p w:rsidR="00C9262A" w:rsidRDefault="00C9262A" w:rsidP="00C9262A">
      <w:pPr>
        <w:pStyle w:val="Tekstpodstawowy"/>
        <w:numPr>
          <w:ilvl w:val="0"/>
          <w:numId w:val="24"/>
        </w:numPr>
      </w:pPr>
      <w:r>
        <w:t>przenośność</w:t>
      </w:r>
    </w:p>
    <w:p w:rsidR="00C9262A" w:rsidRDefault="00C9262A" w:rsidP="00C9262A">
      <w:pPr>
        <w:pStyle w:val="Tekstpodstawowy"/>
        <w:numPr>
          <w:ilvl w:val="0"/>
          <w:numId w:val="24"/>
        </w:numPr>
      </w:pPr>
      <w:r>
        <w:t>dostęp do kodu źródłowego</w:t>
      </w:r>
    </w:p>
    <w:p w:rsidR="00C9262A" w:rsidRDefault="00C9262A" w:rsidP="00C9262A">
      <w:pPr>
        <w:pStyle w:val="Tekstpodstawowy"/>
        <w:numPr>
          <w:ilvl w:val="0"/>
          <w:numId w:val="24"/>
        </w:numPr>
      </w:pPr>
      <w:r>
        <w:t>szerok</w:t>
      </w:r>
      <w:r w:rsidR="00E3643E">
        <w:t>ą</w:t>
      </w:r>
      <w:r>
        <w:t xml:space="preserve"> obsług</w:t>
      </w:r>
      <w:r w:rsidR="00E3643E">
        <w:t>ę</w:t>
      </w:r>
      <w:r>
        <w:t xml:space="preserve"> mechanizmów zorientowanych obiektowo</w:t>
      </w:r>
    </w:p>
    <w:p w:rsidR="00C9262A" w:rsidRDefault="00C9262A" w:rsidP="00C9262A">
      <w:pPr>
        <w:pStyle w:val="Tekstpodstawowy"/>
        <w:numPr>
          <w:ilvl w:val="0"/>
          <w:numId w:val="24"/>
        </w:numPr>
      </w:pPr>
      <w:r>
        <w:t>interfejsy do wielu różnych systemów bazodanowych</w:t>
      </w:r>
    </w:p>
    <w:p w:rsidR="00C9262A" w:rsidRDefault="00C9262A" w:rsidP="00C9262A">
      <w:pPr>
        <w:pStyle w:val="Tekstpodstawowy"/>
        <w:numPr>
          <w:ilvl w:val="0"/>
          <w:numId w:val="24"/>
        </w:numPr>
      </w:pPr>
      <w:r>
        <w:t>łatwość nauki i wykorzystania</w:t>
      </w:r>
    </w:p>
    <w:p w:rsidR="00C9262A" w:rsidRPr="0040679A" w:rsidRDefault="00C9262A" w:rsidP="00C9262A">
      <w:pPr>
        <w:pStyle w:val="Tekstpodstawowy"/>
        <w:ind w:firstLine="0"/>
      </w:pPr>
    </w:p>
    <w:p w:rsidR="00ED1045" w:rsidRDefault="00A95D10" w:rsidP="0082551D">
      <w:pPr>
        <w:pStyle w:val="Nagwek2"/>
      </w:pPr>
      <w:bookmarkStart w:id="16" w:name="_Toc30596959"/>
      <w:r w:rsidRPr="00C57843">
        <w:t>TCPDF</w:t>
      </w:r>
      <w:bookmarkEnd w:id="16"/>
    </w:p>
    <w:p w:rsidR="004F2A86" w:rsidRDefault="00F02548" w:rsidP="004F2A86">
      <w:pPr>
        <w:pStyle w:val="Tekstpodstawowy"/>
      </w:pPr>
      <w:r>
        <w:t xml:space="preserve">TCPDF jest to darmowe oprogramowanie typu open </w:t>
      </w:r>
      <w:proofErr w:type="spellStart"/>
      <w:r w:rsidR="00DC767A">
        <w:t>source</w:t>
      </w:r>
      <w:proofErr w:type="spellEnd"/>
      <w:r>
        <w:t>, które pozwala na generowanie dokumentów PDF</w:t>
      </w:r>
      <w:r w:rsidR="00894F12">
        <w:t xml:space="preserve">. </w:t>
      </w:r>
      <w:r w:rsidR="000913D9">
        <w:t xml:space="preserve">Pierwsze wydanie nastąpiło w 2002 roku przez Nicola </w:t>
      </w:r>
      <w:proofErr w:type="spellStart"/>
      <w:r w:rsidR="000913D9">
        <w:t>Asuni</w:t>
      </w:r>
      <w:proofErr w:type="spellEnd"/>
      <w:r w:rsidR="00E1306D">
        <w:t>. TCPDF jest biblioteką, która jako jedyna obejmuje pełną obsługę kodowania UTF-8</w:t>
      </w:r>
      <w:r w:rsidR="005435F2">
        <w:t xml:space="preserve"> oraz jest najczęściej używaną na całym świecie. </w:t>
      </w:r>
      <w:r w:rsidR="001B56C3">
        <w:t>Główne funkcje TCPDF to:</w:t>
      </w:r>
      <w:r w:rsidR="0063451C">
        <w:t xml:space="preserve"> [15]</w:t>
      </w:r>
    </w:p>
    <w:p w:rsidR="001B56C3" w:rsidRDefault="001B56C3" w:rsidP="001B56C3">
      <w:pPr>
        <w:pStyle w:val="Tekstpodstawowy"/>
        <w:numPr>
          <w:ilvl w:val="0"/>
          <w:numId w:val="25"/>
        </w:numPr>
      </w:pPr>
      <w:r>
        <w:t>brak wymaganych bibliotek zewnętrznych</w:t>
      </w:r>
    </w:p>
    <w:p w:rsidR="001B56C3" w:rsidRDefault="001B56C3" w:rsidP="001B56C3">
      <w:pPr>
        <w:pStyle w:val="Tekstpodstawowy"/>
        <w:numPr>
          <w:ilvl w:val="0"/>
          <w:numId w:val="25"/>
        </w:numPr>
      </w:pPr>
      <w:r>
        <w:t xml:space="preserve">kodowanie UTF-8 </w:t>
      </w:r>
    </w:p>
    <w:p w:rsidR="001B56C3" w:rsidRDefault="001B56C3" w:rsidP="001B56C3">
      <w:pPr>
        <w:pStyle w:val="Tekstpodstawowy"/>
        <w:numPr>
          <w:ilvl w:val="0"/>
          <w:numId w:val="25"/>
        </w:numPr>
      </w:pPr>
      <w:r>
        <w:t>podzbiór czcionek</w:t>
      </w:r>
    </w:p>
    <w:p w:rsidR="001B56C3" w:rsidRDefault="001B56C3" w:rsidP="001B56C3">
      <w:pPr>
        <w:pStyle w:val="Tekstpodstawowy"/>
        <w:numPr>
          <w:ilvl w:val="0"/>
          <w:numId w:val="25"/>
        </w:numPr>
      </w:pPr>
      <w:r>
        <w:t>obsługa plików JPEG, PNG i SVG</w:t>
      </w:r>
    </w:p>
    <w:p w:rsidR="001B56C3" w:rsidRDefault="001B56C3" w:rsidP="001B56C3">
      <w:pPr>
        <w:pStyle w:val="Tekstpodstawowy"/>
        <w:numPr>
          <w:ilvl w:val="0"/>
          <w:numId w:val="25"/>
        </w:numPr>
      </w:pPr>
      <w:r>
        <w:t>kody kreskowe 1D i 2D</w:t>
      </w:r>
    </w:p>
    <w:p w:rsidR="001B56C3" w:rsidRDefault="001B56C3" w:rsidP="001B56C3">
      <w:pPr>
        <w:pStyle w:val="Tekstpodstawowy"/>
        <w:numPr>
          <w:ilvl w:val="0"/>
          <w:numId w:val="25"/>
        </w:numPr>
      </w:pPr>
      <w:r>
        <w:t>szyfrowanie dokumentów do 256 bitów</w:t>
      </w:r>
    </w:p>
    <w:p w:rsidR="001B56C3" w:rsidRDefault="001B56C3" w:rsidP="001B56C3">
      <w:pPr>
        <w:pStyle w:val="Tekstpodstawowy"/>
        <w:numPr>
          <w:ilvl w:val="0"/>
          <w:numId w:val="25"/>
        </w:numPr>
      </w:pPr>
      <w:r>
        <w:t>tryb wielu kolumn</w:t>
      </w:r>
    </w:p>
    <w:p w:rsidR="001B56C3" w:rsidRDefault="001B56C3" w:rsidP="001B56C3">
      <w:pPr>
        <w:pStyle w:val="Tekstpodstawowy"/>
        <w:numPr>
          <w:ilvl w:val="0"/>
          <w:numId w:val="25"/>
        </w:numPr>
      </w:pPr>
      <w:r>
        <w:lastRenderedPageBreak/>
        <w:t>dzielenie tekstu</w:t>
      </w:r>
    </w:p>
    <w:p w:rsidR="001B56C3" w:rsidRDefault="001B56C3" w:rsidP="001B56C3">
      <w:pPr>
        <w:pStyle w:val="Tekstpodstawowy"/>
        <w:numPr>
          <w:ilvl w:val="0"/>
          <w:numId w:val="25"/>
        </w:numPr>
      </w:pPr>
      <w:r>
        <w:t>rozciąganie oraz odstępy tekstu</w:t>
      </w:r>
    </w:p>
    <w:p w:rsidR="001B56C3" w:rsidRDefault="001B56C3" w:rsidP="001B56C3">
      <w:pPr>
        <w:pStyle w:val="Tekstpodstawowy"/>
        <w:numPr>
          <w:ilvl w:val="0"/>
          <w:numId w:val="25"/>
        </w:numPr>
      </w:pPr>
      <w:r>
        <w:t xml:space="preserve">tryb wielu kolumn </w:t>
      </w:r>
    </w:p>
    <w:p w:rsidR="001B56C3" w:rsidRDefault="001B56C3" w:rsidP="001B56C3">
      <w:pPr>
        <w:pStyle w:val="Tekstpodstawowy"/>
        <w:numPr>
          <w:ilvl w:val="0"/>
          <w:numId w:val="25"/>
        </w:numPr>
      </w:pPr>
      <w:r>
        <w:t>kompresja strony</w:t>
      </w:r>
    </w:p>
    <w:p w:rsidR="001B56C3" w:rsidRDefault="001B56C3" w:rsidP="001B56C3">
      <w:pPr>
        <w:pStyle w:val="Tekstpodstawowy"/>
        <w:numPr>
          <w:ilvl w:val="0"/>
          <w:numId w:val="25"/>
        </w:numPr>
      </w:pPr>
      <w:r>
        <w:t xml:space="preserve">szablony </w:t>
      </w:r>
      <w:proofErr w:type="spellStart"/>
      <w:r>
        <w:t>XOBject</w:t>
      </w:r>
      <w:proofErr w:type="spellEnd"/>
    </w:p>
    <w:p w:rsidR="001B56C3" w:rsidRDefault="001B56C3" w:rsidP="001B56C3">
      <w:pPr>
        <w:pStyle w:val="Tekstpodstawowy"/>
        <w:numPr>
          <w:ilvl w:val="0"/>
          <w:numId w:val="25"/>
        </w:numPr>
      </w:pPr>
      <w:r>
        <w:t>profile ICC JPEG i PNG</w:t>
      </w:r>
    </w:p>
    <w:p w:rsidR="001B56C3" w:rsidRDefault="001B56C3" w:rsidP="001B56C3">
      <w:pPr>
        <w:pStyle w:val="Tekstpodstawowy"/>
        <w:numPr>
          <w:ilvl w:val="0"/>
          <w:numId w:val="25"/>
        </w:numPr>
      </w:pPr>
      <w:proofErr w:type="spellStart"/>
      <w:r>
        <w:t>renderowanie</w:t>
      </w:r>
      <w:proofErr w:type="spellEnd"/>
      <w:r>
        <w:t xml:space="preserve"> tekstu</w:t>
      </w:r>
    </w:p>
    <w:p w:rsidR="001B56C3" w:rsidRDefault="001B56C3" w:rsidP="001B56C3">
      <w:pPr>
        <w:pStyle w:val="Tekstpodstawowy"/>
        <w:numPr>
          <w:ilvl w:val="0"/>
          <w:numId w:val="25"/>
        </w:numPr>
      </w:pPr>
      <w:r>
        <w:t xml:space="preserve">metody publikacji kodu XHTML + CSS, </w:t>
      </w:r>
      <w:proofErr w:type="spellStart"/>
      <w:r>
        <w:t>Java</w:t>
      </w:r>
      <w:r w:rsidR="000033FA">
        <w:t>S</w:t>
      </w:r>
      <w:r>
        <w:t>cript</w:t>
      </w:r>
      <w:proofErr w:type="spellEnd"/>
      <w:r>
        <w:t xml:space="preserve"> i formularzy</w:t>
      </w:r>
    </w:p>
    <w:p w:rsidR="00D52FC7" w:rsidRDefault="00D52FC7" w:rsidP="00D52FC7">
      <w:pPr>
        <w:pStyle w:val="Tekstpodstawowy"/>
      </w:pPr>
    </w:p>
    <w:p w:rsidR="00C51964" w:rsidRDefault="00CB3CCD" w:rsidP="0082551D">
      <w:pPr>
        <w:pStyle w:val="Nagwek2"/>
      </w:pPr>
      <w:bookmarkStart w:id="17" w:name="_Toc30596960"/>
      <w:proofErr w:type="spellStart"/>
      <w:r>
        <w:t>PHPMailer</w:t>
      </w:r>
      <w:bookmarkEnd w:id="17"/>
      <w:proofErr w:type="spellEnd"/>
    </w:p>
    <w:p w:rsidR="00AC7C75" w:rsidRDefault="003A53A9" w:rsidP="003A53A9">
      <w:pPr>
        <w:pStyle w:val="Tekstpodstawowy"/>
      </w:pPr>
      <w:proofErr w:type="spellStart"/>
      <w:r>
        <w:t>PHPMailer</w:t>
      </w:r>
      <w:proofErr w:type="spellEnd"/>
      <w:r>
        <w:t xml:space="preserve"> to </w:t>
      </w:r>
      <w:r w:rsidR="00B1062C">
        <w:t xml:space="preserve">darmowa </w:t>
      </w:r>
      <w:r>
        <w:t>biblioteka, która umożliwia wysyłanie wiadomości e-mail za pomocą kodu PHP z s</w:t>
      </w:r>
      <w:r w:rsidR="00B1062C">
        <w:t xml:space="preserve">ieciowego serwera. Został napisany w 2001 roku przez </w:t>
      </w:r>
      <w:proofErr w:type="spellStart"/>
      <w:r w:rsidR="00B1062C">
        <w:t>Brenta</w:t>
      </w:r>
      <w:proofErr w:type="spellEnd"/>
      <w:r w:rsidR="00B1062C">
        <w:t xml:space="preserve"> R. </w:t>
      </w:r>
      <w:proofErr w:type="spellStart"/>
      <w:r w:rsidR="00B1062C">
        <w:t>Matzelle</w:t>
      </w:r>
      <w:proofErr w:type="spellEnd"/>
      <w:r w:rsidR="00B1062C">
        <w:t xml:space="preserve"> i był projektem </w:t>
      </w:r>
      <w:proofErr w:type="spellStart"/>
      <w:r w:rsidR="00B1062C">
        <w:t>SourceForge</w:t>
      </w:r>
      <w:proofErr w:type="spellEnd"/>
      <w:r w:rsidR="00B1062C">
        <w:t>.</w:t>
      </w:r>
      <w:r w:rsidR="00AC7C75">
        <w:t xml:space="preserve"> </w:t>
      </w:r>
      <w:r w:rsidR="000033FA">
        <w:t>Główne</w:t>
      </w:r>
      <w:r w:rsidR="00AC7C75">
        <w:t xml:space="preserve"> funkcje tej biblioteki to:</w:t>
      </w:r>
      <w:r w:rsidR="000033FA">
        <w:t xml:space="preserve"> [16]</w:t>
      </w:r>
    </w:p>
    <w:p w:rsidR="008979D5" w:rsidRDefault="008979D5" w:rsidP="008979D5">
      <w:pPr>
        <w:pStyle w:val="Tekstpodstawowy"/>
        <w:numPr>
          <w:ilvl w:val="0"/>
          <w:numId w:val="27"/>
        </w:numPr>
      </w:pPr>
      <w:r>
        <w:t xml:space="preserve">najpopularniejszy </w:t>
      </w:r>
      <w:r w:rsidR="00EC1ABE">
        <w:t xml:space="preserve">na świecie </w:t>
      </w:r>
      <w:r>
        <w:t xml:space="preserve">kod do wysyłania wiadomości e-mail za pośrednictwem PHP </w:t>
      </w:r>
    </w:p>
    <w:p w:rsidR="003A53A9" w:rsidRDefault="00AC7C75" w:rsidP="00AC7C75">
      <w:pPr>
        <w:pStyle w:val="Tekstpodstawowy"/>
        <w:numPr>
          <w:ilvl w:val="0"/>
          <w:numId w:val="26"/>
        </w:numPr>
      </w:pPr>
      <w:r>
        <w:t xml:space="preserve">SMTP, POP3, </w:t>
      </w:r>
      <w:proofErr w:type="spellStart"/>
      <w:r>
        <w:t>Qmail</w:t>
      </w:r>
      <w:proofErr w:type="spellEnd"/>
      <w:r>
        <w:t>, SSL, TLS, IDK, DKIM</w:t>
      </w:r>
    </w:p>
    <w:p w:rsidR="00ED1045" w:rsidRDefault="00AC7C75" w:rsidP="00AC7C75">
      <w:pPr>
        <w:pStyle w:val="Tekstpodstawowy"/>
        <w:numPr>
          <w:ilvl w:val="0"/>
          <w:numId w:val="26"/>
        </w:numPr>
      </w:pPr>
      <w:r>
        <w:t xml:space="preserve">PHP </w:t>
      </w:r>
      <w:proofErr w:type="spellStart"/>
      <w:r>
        <w:t>sendmail</w:t>
      </w:r>
      <w:proofErr w:type="spellEnd"/>
      <w:r>
        <w:t xml:space="preserve"> i metody poczty</w:t>
      </w:r>
    </w:p>
    <w:p w:rsidR="008979D5" w:rsidRDefault="008979D5" w:rsidP="00AC7C75">
      <w:pPr>
        <w:pStyle w:val="Tekstpodstawowy"/>
        <w:numPr>
          <w:ilvl w:val="0"/>
          <w:numId w:val="26"/>
        </w:numPr>
      </w:pPr>
      <w:r>
        <w:t xml:space="preserve">Używany przez wiele projektów open </w:t>
      </w:r>
      <w:proofErr w:type="spellStart"/>
      <w:r>
        <w:t>source</w:t>
      </w:r>
      <w:proofErr w:type="spellEnd"/>
      <w:r>
        <w:t xml:space="preserve"> np.: </w:t>
      </w:r>
      <w:proofErr w:type="spellStart"/>
      <w:r>
        <w:t>WordPress</w:t>
      </w:r>
      <w:proofErr w:type="spellEnd"/>
      <w:r>
        <w:t xml:space="preserve">, 1CRM, </w:t>
      </w:r>
      <w:proofErr w:type="spellStart"/>
      <w:r>
        <w:t>SugarCRM</w:t>
      </w:r>
      <w:proofErr w:type="spellEnd"/>
      <w:r>
        <w:t xml:space="preserve">, </w:t>
      </w:r>
      <w:proofErr w:type="spellStart"/>
      <w:r>
        <w:t>Drupal</w:t>
      </w:r>
      <w:proofErr w:type="spellEnd"/>
      <w:r>
        <w:t xml:space="preserve"> itp. </w:t>
      </w:r>
    </w:p>
    <w:p w:rsidR="00AC7C75" w:rsidRDefault="008979D5" w:rsidP="00AC7C75">
      <w:pPr>
        <w:pStyle w:val="Tekstpodstawowy"/>
        <w:numPr>
          <w:ilvl w:val="0"/>
          <w:numId w:val="26"/>
        </w:numPr>
      </w:pPr>
      <w:r>
        <w:t>s</w:t>
      </w:r>
      <w:r w:rsidR="00AC7C75">
        <w:t>ystem debugowania</w:t>
      </w:r>
    </w:p>
    <w:p w:rsidR="008979D5" w:rsidRDefault="008979D5" w:rsidP="00AC7C75">
      <w:pPr>
        <w:pStyle w:val="Tekstpodstawowy"/>
        <w:numPr>
          <w:ilvl w:val="0"/>
          <w:numId w:val="26"/>
        </w:numPr>
      </w:pPr>
      <w:r>
        <w:t>możliwość dodania załącznika np. PDF</w:t>
      </w:r>
    </w:p>
    <w:p w:rsidR="008979D5" w:rsidRDefault="008979D5" w:rsidP="00AC7C75">
      <w:pPr>
        <w:pStyle w:val="Tekstpodstawowy"/>
        <w:numPr>
          <w:ilvl w:val="0"/>
          <w:numId w:val="26"/>
        </w:numPr>
      </w:pPr>
      <w:r>
        <w:t>obsługa zawartości UTF-8 i kodowania 8-bitowego</w:t>
      </w:r>
    </w:p>
    <w:p w:rsidR="008979D5" w:rsidRDefault="008979D5" w:rsidP="00AC7C75">
      <w:pPr>
        <w:pStyle w:val="Tekstpodstawowy"/>
        <w:numPr>
          <w:ilvl w:val="0"/>
          <w:numId w:val="26"/>
        </w:numPr>
      </w:pPr>
      <w:r>
        <w:t>automatyczne sprawdzanie adresów e-mail</w:t>
      </w:r>
    </w:p>
    <w:p w:rsidR="008979D5" w:rsidRDefault="008979D5" w:rsidP="00AC7C75">
      <w:pPr>
        <w:pStyle w:val="Tekstpodstawowy"/>
        <w:numPr>
          <w:ilvl w:val="0"/>
          <w:numId w:val="26"/>
        </w:numPr>
      </w:pPr>
      <w:r>
        <w:t>kompatybilność z PHP 5.5 i nowszymi</w:t>
      </w:r>
    </w:p>
    <w:p w:rsidR="00ED1045" w:rsidRPr="00F67494" w:rsidRDefault="008979D5" w:rsidP="00F67494">
      <w:pPr>
        <w:pStyle w:val="Tekstpodstawowy"/>
        <w:numPr>
          <w:ilvl w:val="0"/>
          <w:numId w:val="26"/>
        </w:numPr>
      </w:pPr>
      <w:r>
        <w:t>ochrona przed atakami wykrzykiwania nagłówka</w:t>
      </w: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ED1045">
      <w:pPr>
        <w:pStyle w:val="Tekstpodstawowy"/>
        <w:rPr>
          <w:color w:val="000000" w:themeColor="text1"/>
        </w:rPr>
      </w:pPr>
    </w:p>
    <w:p w:rsidR="00ED1045" w:rsidRPr="00C57843" w:rsidRDefault="00ED1045" w:rsidP="00C871C3">
      <w:pPr>
        <w:pStyle w:val="Tekstpodstawowy"/>
        <w:ind w:firstLine="0"/>
        <w:rPr>
          <w:color w:val="000000" w:themeColor="text1"/>
        </w:rPr>
      </w:pPr>
    </w:p>
    <w:p w:rsidR="00ED1045" w:rsidRDefault="00DD5789" w:rsidP="00125C5F">
      <w:pPr>
        <w:pStyle w:val="Nagwek1"/>
        <w:rPr>
          <w:color w:val="000000" w:themeColor="text1"/>
        </w:rPr>
      </w:pPr>
      <w:bookmarkStart w:id="18" w:name="_Toc30596961"/>
      <w:r w:rsidRPr="00C57843">
        <w:rPr>
          <w:color w:val="000000" w:themeColor="text1"/>
        </w:rPr>
        <w:lastRenderedPageBreak/>
        <w:t>Projekt techniczny</w:t>
      </w:r>
      <w:r w:rsidR="00314D9A" w:rsidRPr="00C57843">
        <w:rPr>
          <w:color w:val="000000" w:themeColor="text1"/>
        </w:rPr>
        <w:t xml:space="preserve"> systemu</w:t>
      </w:r>
      <w:bookmarkEnd w:id="18"/>
    </w:p>
    <w:p w:rsidR="00FD7728" w:rsidRPr="00FD7728" w:rsidRDefault="00FD7728" w:rsidP="00FD7728">
      <w:pPr>
        <w:pStyle w:val="Tekstpodstawowy"/>
      </w:pPr>
      <w:r>
        <w:t xml:space="preserve">System został zaprojektowany </w:t>
      </w:r>
      <w:r w:rsidR="005D6E0A">
        <w:t>z wykorzystaniem</w:t>
      </w:r>
      <w:r>
        <w:t xml:space="preserve"> bazy danych </w:t>
      </w:r>
      <w:proofErr w:type="spellStart"/>
      <w:r>
        <w:t>MySQL</w:t>
      </w:r>
      <w:proofErr w:type="spellEnd"/>
      <w:r w:rsidR="00793E80">
        <w:t xml:space="preserve">, ponieważ jest to wydajna, szybka oraz łatwa w obsłudze aplikacja do zarządzania relacyjną bazą danych. W tym rozdziale zostanie omówione połączenie PHP z </w:t>
      </w:r>
      <w:proofErr w:type="spellStart"/>
      <w:r w:rsidR="00793E80">
        <w:t>MySQL</w:t>
      </w:r>
      <w:proofErr w:type="spellEnd"/>
      <w:r w:rsidR="00793E80">
        <w:t xml:space="preserve"> oraz struktura bazy danych. </w:t>
      </w:r>
    </w:p>
    <w:p w:rsidR="00E23E53" w:rsidRDefault="0082551D" w:rsidP="0082551D">
      <w:pPr>
        <w:pStyle w:val="Nagwek2"/>
      </w:pPr>
      <w:bookmarkStart w:id="19" w:name="_Toc30596962"/>
      <w:r>
        <w:t xml:space="preserve">Wykorzystanie PHP do połączenia </w:t>
      </w:r>
      <w:r w:rsidR="002B7A6A">
        <w:t xml:space="preserve">z </w:t>
      </w:r>
      <w:r>
        <w:t>baz</w:t>
      </w:r>
      <w:r w:rsidR="002B7A6A">
        <w:t>ą</w:t>
      </w:r>
      <w:r>
        <w:t xml:space="preserve"> danych</w:t>
      </w:r>
      <w:bookmarkEnd w:id="19"/>
    </w:p>
    <w:p w:rsidR="004D743C" w:rsidRDefault="006116CB" w:rsidP="004D743C">
      <w:pPr>
        <w:pStyle w:val="Tekstpodstawowy"/>
      </w:pPr>
      <w:r>
        <w:t>Interakcja z bazą danych zaczyna się od przygotowania połączenia i kończy jego zamknięciem. Połączenie składa się z wybrania bazy danych oraz nawiązania połączenia</w:t>
      </w:r>
      <w:r w:rsidR="00115D72">
        <w:t xml:space="preserve"> z </w:t>
      </w:r>
      <w:r w:rsidR="00404E40">
        <w:t xml:space="preserve">wykorzystaniem funkcji </w:t>
      </w:r>
      <w:proofErr w:type="spellStart"/>
      <w:r w:rsidR="00404E40" w:rsidRPr="00404E40">
        <w:rPr>
          <w:i/>
        </w:rPr>
        <w:t>mysql_connect</w:t>
      </w:r>
      <w:proofErr w:type="spellEnd"/>
      <w:r w:rsidR="00404E40" w:rsidRPr="00404E40">
        <w:rPr>
          <w:i/>
        </w:rPr>
        <w:t>()</w:t>
      </w:r>
      <w:r w:rsidR="00404E40">
        <w:rPr>
          <w:i/>
        </w:rPr>
        <w:t>,</w:t>
      </w:r>
      <w:r w:rsidR="00404E40">
        <w:t xml:space="preserve"> gdzie podajemy odpowiednie parametry</w:t>
      </w:r>
      <w:r w:rsidR="009220DE">
        <w:t>,</w:t>
      </w:r>
      <w:r w:rsidR="00404E40">
        <w:t xml:space="preserve"> które ilustruje niżej zapisany kod:</w:t>
      </w:r>
      <w:r w:rsidR="001E2544">
        <w:t xml:space="preserve"> [17]</w:t>
      </w:r>
    </w:p>
    <w:p w:rsidR="00EC7E67" w:rsidRDefault="00EC7E67" w:rsidP="004D743C">
      <w:pPr>
        <w:pStyle w:val="Tekstpodstawowy"/>
      </w:pPr>
    </w:p>
    <w:p w:rsidR="00BC41A4" w:rsidRDefault="00BC41A4" w:rsidP="00BC41A4">
      <w:pPr>
        <w:pStyle w:val="Tekstpodstawowy"/>
        <w:ind w:firstLine="0"/>
      </w:pPr>
      <w:r>
        <w:t>&lt;?</w:t>
      </w:r>
      <w:proofErr w:type="spellStart"/>
      <w:r>
        <w:t>php</w:t>
      </w:r>
      <w:proofErr w:type="spellEnd"/>
    </w:p>
    <w:p w:rsidR="00404E40" w:rsidRDefault="00BC41A4" w:rsidP="00BC41A4">
      <w:pPr>
        <w:pStyle w:val="Tekstpodstawowy"/>
        <w:ind w:firstLine="0"/>
        <w:rPr>
          <w:rFonts w:asciiTheme="minorHAnsi" w:hAnsiTheme="minorHAnsi" w:cstheme="minorHAnsi"/>
          <w:szCs w:val="24"/>
        </w:rPr>
      </w:pPr>
      <w:r w:rsidRPr="00BC41A4">
        <w:rPr>
          <w:rFonts w:asciiTheme="minorHAnsi" w:hAnsiTheme="minorHAnsi" w:cstheme="minorHAnsi"/>
          <w:szCs w:val="24"/>
        </w:rPr>
        <w:t>$con = mysqli_connect("nazwa_hosta","nazwa_użytkownika","hasło”,”nazwa_bazy);</w:t>
      </w:r>
    </w:p>
    <w:p w:rsidR="00BC41A4" w:rsidRDefault="00BC41A4" w:rsidP="00BC41A4">
      <w:pPr>
        <w:pStyle w:val="Tekstpodstawowy"/>
        <w:ind w:firstLine="0"/>
        <w:rPr>
          <w:rFonts w:asciiTheme="minorHAnsi" w:hAnsiTheme="minorHAnsi" w:cstheme="minorHAnsi"/>
          <w:szCs w:val="24"/>
        </w:rPr>
      </w:pP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die</w:t>
      </w:r>
      <w:proofErr w:type="spellEnd"/>
      <w:r>
        <w:rPr>
          <w:rFonts w:asciiTheme="minorHAnsi" w:hAnsiTheme="minorHAnsi" w:cstheme="minorHAnsi"/>
          <w:szCs w:val="24"/>
        </w:rPr>
        <w:t xml:space="preserve"> (</w:t>
      </w:r>
      <w:r w:rsidRPr="00BC41A4">
        <w:rPr>
          <w:rFonts w:asciiTheme="minorHAnsi" w:hAnsiTheme="minorHAnsi" w:cstheme="minorHAnsi"/>
          <w:szCs w:val="24"/>
        </w:rPr>
        <w:t>"</w:t>
      </w:r>
      <w:r>
        <w:rPr>
          <w:rFonts w:asciiTheme="minorHAnsi" w:hAnsiTheme="minorHAnsi" w:cstheme="minorHAnsi"/>
          <w:szCs w:val="24"/>
        </w:rPr>
        <w:t>Brak połączenia z baza danych”);</w:t>
      </w:r>
    </w:p>
    <w:p w:rsidR="00BC41A4" w:rsidRPr="001E2DC3" w:rsidRDefault="00BC41A4" w:rsidP="00BC41A4">
      <w:pPr>
        <w:pStyle w:val="Tekstpodstawowy"/>
        <w:ind w:firstLine="0"/>
        <w:rPr>
          <w:rFonts w:asciiTheme="minorHAnsi" w:hAnsiTheme="minorHAnsi" w:cstheme="minorHAnsi"/>
          <w:szCs w:val="24"/>
          <w:lang w:val="en-US"/>
        </w:rPr>
      </w:pPr>
      <w:proofErr w:type="spellStart"/>
      <w:r w:rsidRPr="001E2DC3">
        <w:rPr>
          <w:rFonts w:asciiTheme="minorHAnsi" w:hAnsiTheme="minorHAnsi" w:cstheme="minorHAnsi"/>
          <w:szCs w:val="24"/>
          <w:lang w:val="en-US"/>
        </w:rPr>
        <w:t>mysqli_query</w:t>
      </w:r>
      <w:proofErr w:type="spellEnd"/>
      <w:r w:rsidRPr="001E2DC3">
        <w:rPr>
          <w:rFonts w:asciiTheme="minorHAnsi" w:hAnsiTheme="minorHAnsi" w:cstheme="minorHAnsi"/>
          <w:szCs w:val="24"/>
          <w:lang w:val="en-US"/>
        </w:rPr>
        <w:t>($con, "SET CHARSET utf8");</w:t>
      </w:r>
    </w:p>
    <w:p w:rsidR="00BC41A4" w:rsidRPr="001E2DC3" w:rsidRDefault="00BC41A4" w:rsidP="00BC41A4">
      <w:pPr>
        <w:pStyle w:val="Tekstpodstawowy"/>
        <w:ind w:firstLine="0"/>
        <w:rPr>
          <w:rFonts w:asciiTheme="minorHAnsi" w:hAnsiTheme="minorHAnsi" w:cstheme="minorHAnsi"/>
          <w:szCs w:val="24"/>
          <w:lang w:val="en-US"/>
        </w:rPr>
      </w:pPr>
      <w:proofErr w:type="spellStart"/>
      <w:r w:rsidRPr="001E2DC3">
        <w:rPr>
          <w:rFonts w:asciiTheme="minorHAnsi" w:hAnsiTheme="minorHAnsi" w:cstheme="minorHAnsi"/>
          <w:szCs w:val="24"/>
          <w:lang w:val="en-US"/>
        </w:rPr>
        <w:t>mysqli_query</w:t>
      </w:r>
      <w:proofErr w:type="spellEnd"/>
      <w:r w:rsidRPr="001E2DC3">
        <w:rPr>
          <w:rFonts w:asciiTheme="minorHAnsi" w:hAnsiTheme="minorHAnsi" w:cstheme="minorHAnsi"/>
          <w:szCs w:val="24"/>
          <w:lang w:val="en-US"/>
        </w:rPr>
        <w:t>($con, "SET NAMES 'utf8' COLLATE 'utf8_polish_ci'");</w:t>
      </w:r>
    </w:p>
    <w:p w:rsidR="00BC41A4" w:rsidRDefault="00BC41A4" w:rsidP="00BC41A4">
      <w:pPr>
        <w:pStyle w:val="Tekstpodstawowy"/>
        <w:ind w:firstLine="0"/>
        <w:rPr>
          <w:rFonts w:asciiTheme="minorHAnsi" w:hAnsiTheme="minorHAnsi" w:cstheme="minorHAnsi"/>
          <w:szCs w:val="24"/>
        </w:rPr>
      </w:pPr>
      <w:r>
        <w:rPr>
          <w:rFonts w:asciiTheme="minorHAnsi" w:hAnsiTheme="minorHAnsi" w:cstheme="minorHAnsi"/>
          <w:szCs w:val="24"/>
        </w:rPr>
        <w:t>?&gt;</w:t>
      </w:r>
    </w:p>
    <w:p w:rsidR="00EC7E67" w:rsidRDefault="00EC7E67" w:rsidP="00BC41A4">
      <w:pPr>
        <w:pStyle w:val="Tekstpodstawowy"/>
        <w:ind w:firstLine="0"/>
        <w:rPr>
          <w:rFonts w:asciiTheme="minorHAnsi" w:hAnsiTheme="minorHAnsi" w:cstheme="minorHAnsi"/>
          <w:szCs w:val="24"/>
        </w:rPr>
      </w:pPr>
    </w:p>
    <w:p w:rsidR="00115F28" w:rsidRDefault="0038021A" w:rsidP="00BC41A4">
      <w:pPr>
        <w:pStyle w:val="Tekstpodstawowy"/>
        <w:ind w:firstLine="0"/>
        <w:rPr>
          <w:rFonts w:asciiTheme="minorHAnsi" w:hAnsiTheme="minorHAnsi" w:cstheme="minorHAnsi"/>
          <w:szCs w:val="24"/>
        </w:rPr>
      </w:pPr>
      <w:r>
        <w:rPr>
          <w:rFonts w:asciiTheme="minorHAnsi" w:hAnsiTheme="minorHAnsi" w:cstheme="minorHAnsi"/>
          <w:szCs w:val="24"/>
        </w:rPr>
        <w:t xml:space="preserve">Nazwa hosta to serwer lokalny lub ogólnodostępny. W przypadku błędnego połączenia z bazą danych, skrypt za pomocą funkcji </w:t>
      </w:r>
      <w:proofErr w:type="spellStart"/>
      <w:r>
        <w:rPr>
          <w:rFonts w:asciiTheme="minorHAnsi" w:hAnsiTheme="minorHAnsi" w:cstheme="minorHAnsi"/>
          <w:i/>
          <w:szCs w:val="24"/>
        </w:rPr>
        <w:t>die</w:t>
      </w:r>
      <w:proofErr w:type="spellEnd"/>
      <w:r>
        <w:rPr>
          <w:rFonts w:asciiTheme="minorHAnsi" w:hAnsiTheme="minorHAnsi" w:cstheme="minorHAnsi"/>
          <w:i/>
          <w:szCs w:val="24"/>
        </w:rPr>
        <w:t>()</w:t>
      </w:r>
      <w:r>
        <w:rPr>
          <w:rFonts w:asciiTheme="minorHAnsi" w:hAnsiTheme="minorHAnsi" w:cstheme="minorHAnsi"/>
          <w:szCs w:val="24"/>
        </w:rPr>
        <w:t xml:space="preserve"> informuje o błędzie i przerywa dalsze operacje.</w:t>
      </w:r>
      <w:r w:rsidR="00CD69EB">
        <w:rPr>
          <w:rFonts w:asciiTheme="minorHAnsi" w:hAnsiTheme="minorHAnsi" w:cstheme="minorHAnsi"/>
          <w:szCs w:val="24"/>
        </w:rPr>
        <w:t xml:space="preserve"> </w:t>
      </w:r>
      <w:r w:rsidR="00AF0806">
        <w:rPr>
          <w:rFonts w:asciiTheme="minorHAnsi" w:hAnsiTheme="minorHAnsi" w:cstheme="minorHAnsi"/>
          <w:szCs w:val="24"/>
        </w:rPr>
        <w:t>Aby poprawnie wyświetlać polskie znak</w:t>
      </w:r>
      <w:r w:rsidR="004901D8">
        <w:rPr>
          <w:rFonts w:asciiTheme="minorHAnsi" w:hAnsiTheme="minorHAnsi" w:cstheme="minorHAnsi"/>
          <w:szCs w:val="24"/>
        </w:rPr>
        <w:t>i</w:t>
      </w:r>
      <w:r w:rsidR="00A93E15">
        <w:rPr>
          <w:rFonts w:asciiTheme="minorHAnsi" w:hAnsiTheme="minorHAnsi" w:cstheme="minorHAnsi"/>
          <w:szCs w:val="24"/>
        </w:rPr>
        <w:t>,</w:t>
      </w:r>
      <w:r w:rsidR="00AF0806">
        <w:rPr>
          <w:rFonts w:asciiTheme="minorHAnsi" w:hAnsiTheme="minorHAnsi" w:cstheme="minorHAnsi"/>
          <w:szCs w:val="24"/>
        </w:rPr>
        <w:t xml:space="preserve"> należy użyć funkcji </w:t>
      </w:r>
      <w:proofErr w:type="spellStart"/>
      <w:r w:rsidR="00CD69EB">
        <w:rPr>
          <w:rFonts w:asciiTheme="minorHAnsi" w:hAnsiTheme="minorHAnsi" w:cstheme="minorHAnsi"/>
          <w:i/>
          <w:szCs w:val="24"/>
        </w:rPr>
        <w:t>mysqli_query</w:t>
      </w:r>
      <w:proofErr w:type="spellEnd"/>
      <w:r w:rsidR="00AF0806">
        <w:rPr>
          <w:rFonts w:asciiTheme="minorHAnsi" w:hAnsiTheme="minorHAnsi" w:cstheme="minorHAnsi"/>
          <w:i/>
          <w:szCs w:val="24"/>
        </w:rPr>
        <w:t>()</w:t>
      </w:r>
      <w:r w:rsidR="00AF0806">
        <w:rPr>
          <w:rFonts w:asciiTheme="minorHAnsi" w:hAnsiTheme="minorHAnsi" w:cstheme="minorHAnsi"/>
          <w:szCs w:val="24"/>
        </w:rPr>
        <w:t xml:space="preserve">, która </w:t>
      </w:r>
      <w:r w:rsidR="000E08E8">
        <w:rPr>
          <w:rFonts w:asciiTheme="minorHAnsi" w:hAnsiTheme="minorHAnsi" w:cstheme="minorHAnsi"/>
          <w:szCs w:val="24"/>
        </w:rPr>
        <w:t>ustawia system kodowania na UTF-8.</w:t>
      </w:r>
      <w:r w:rsidR="00115F28">
        <w:rPr>
          <w:rFonts w:asciiTheme="minorHAnsi" w:hAnsiTheme="minorHAnsi" w:cstheme="minorHAnsi"/>
          <w:szCs w:val="24"/>
        </w:rPr>
        <w:t xml:space="preserve"> Jeżeli wszystko zostało poprawnie wykonane, to </w:t>
      </w:r>
      <w:r w:rsidR="00EC7E67">
        <w:rPr>
          <w:rFonts w:asciiTheme="minorHAnsi" w:hAnsiTheme="minorHAnsi" w:cstheme="minorHAnsi"/>
          <w:szCs w:val="24"/>
        </w:rPr>
        <w:t>wykorzystując zmienną</w:t>
      </w:r>
      <w:r w:rsidR="00115F28">
        <w:rPr>
          <w:rFonts w:asciiTheme="minorHAnsi" w:hAnsiTheme="minorHAnsi" w:cstheme="minorHAnsi"/>
          <w:szCs w:val="24"/>
        </w:rPr>
        <w:t xml:space="preserve"> </w:t>
      </w:r>
      <w:r w:rsidR="00115F28">
        <w:rPr>
          <w:rFonts w:asciiTheme="minorHAnsi" w:hAnsiTheme="minorHAnsi" w:cstheme="minorHAnsi"/>
          <w:i/>
          <w:szCs w:val="24"/>
        </w:rPr>
        <w:t>$con</w:t>
      </w:r>
      <w:r w:rsidR="00115F28">
        <w:rPr>
          <w:rFonts w:asciiTheme="minorHAnsi" w:hAnsiTheme="minorHAnsi" w:cstheme="minorHAnsi"/>
          <w:szCs w:val="24"/>
        </w:rPr>
        <w:t xml:space="preserve"> możemy pobierać lub wysyłać odpowiednie informacje do naszej bazy danych. Przykład pobrania informacji o zamówieniu dla daneg</w:t>
      </w:r>
      <w:r w:rsidR="004901D8">
        <w:rPr>
          <w:rFonts w:asciiTheme="minorHAnsi" w:hAnsiTheme="minorHAnsi" w:cstheme="minorHAnsi"/>
          <w:szCs w:val="24"/>
        </w:rPr>
        <w:t>o użytkownika został pokazany w </w:t>
      </w:r>
      <w:r w:rsidR="00115F28">
        <w:rPr>
          <w:rFonts w:asciiTheme="minorHAnsi" w:hAnsiTheme="minorHAnsi" w:cstheme="minorHAnsi"/>
          <w:szCs w:val="24"/>
        </w:rPr>
        <w:t>poniższym kodzie:</w:t>
      </w:r>
      <w:r w:rsidR="001E2544">
        <w:rPr>
          <w:rFonts w:asciiTheme="minorHAnsi" w:hAnsiTheme="minorHAnsi" w:cstheme="minorHAnsi"/>
          <w:szCs w:val="24"/>
        </w:rPr>
        <w:t xml:space="preserve"> [17]</w:t>
      </w:r>
    </w:p>
    <w:p w:rsidR="00EC7E67" w:rsidRDefault="00EC7E67" w:rsidP="00BC41A4">
      <w:pPr>
        <w:pStyle w:val="Tekstpodstawowy"/>
        <w:ind w:firstLine="0"/>
        <w:rPr>
          <w:rFonts w:asciiTheme="minorHAnsi" w:hAnsiTheme="minorHAnsi" w:cstheme="minorHAnsi"/>
          <w:szCs w:val="24"/>
        </w:rPr>
      </w:pPr>
    </w:p>
    <w:p w:rsidR="00115F28" w:rsidRPr="001E2DC3" w:rsidRDefault="00115F28" w:rsidP="000C65C7">
      <w:pPr>
        <w:pStyle w:val="Tekstpodstawowy"/>
        <w:ind w:firstLine="0"/>
        <w:jc w:val="left"/>
        <w:rPr>
          <w:rFonts w:asciiTheme="minorHAnsi" w:hAnsiTheme="minorHAnsi" w:cstheme="minorHAnsi"/>
          <w:szCs w:val="24"/>
          <w:lang w:val="en-US"/>
        </w:rPr>
      </w:pPr>
      <w:r w:rsidRPr="001E2DC3">
        <w:rPr>
          <w:rFonts w:asciiTheme="minorHAnsi" w:hAnsiTheme="minorHAnsi" w:cstheme="minorHAnsi"/>
          <w:szCs w:val="24"/>
          <w:lang w:val="en-US"/>
        </w:rPr>
        <w:t xml:space="preserve">$query = "SELECT * FROM </w:t>
      </w:r>
      <w:proofErr w:type="spellStart"/>
      <w:r w:rsidRPr="001E2DC3">
        <w:rPr>
          <w:rFonts w:asciiTheme="minorHAnsi" w:hAnsiTheme="minorHAnsi" w:cstheme="minorHAnsi"/>
          <w:szCs w:val="24"/>
          <w:lang w:val="en-US"/>
        </w:rPr>
        <w:t>zamowienie_informacje</w:t>
      </w:r>
      <w:proofErr w:type="spellEnd"/>
      <w:r w:rsidRPr="001E2DC3">
        <w:rPr>
          <w:rFonts w:asciiTheme="minorHAnsi" w:hAnsiTheme="minorHAnsi" w:cstheme="minorHAnsi"/>
          <w:szCs w:val="24"/>
          <w:lang w:val="en-US"/>
        </w:rPr>
        <w:t xml:space="preserve"> WHERE </w:t>
      </w:r>
      <w:proofErr w:type="spellStart"/>
      <w:r w:rsidRPr="001E2DC3">
        <w:rPr>
          <w:rFonts w:asciiTheme="minorHAnsi" w:hAnsiTheme="minorHAnsi" w:cstheme="minorHAnsi"/>
          <w:szCs w:val="24"/>
          <w:lang w:val="en-US"/>
        </w:rPr>
        <w:t>id_user</w:t>
      </w:r>
      <w:proofErr w:type="spellEnd"/>
      <w:r w:rsidRPr="001E2DC3">
        <w:rPr>
          <w:rFonts w:asciiTheme="minorHAnsi" w:hAnsiTheme="minorHAnsi" w:cstheme="minorHAnsi"/>
          <w:szCs w:val="24"/>
          <w:lang w:val="en-US"/>
        </w:rPr>
        <w:t>='$</w:t>
      </w:r>
      <w:proofErr w:type="spellStart"/>
      <w:r w:rsidRPr="001E2DC3">
        <w:rPr>
          <w:rFonts w:asciiTheme="minorHAnsi" w:hAnsiTheme="minorHAnsi" w:cstheme="minorHAnsi"/>
          <w:szCs w:val="24"/>
          <w:lang w:val="en-US"/>
        </w:rPr>
        <w:t>user_id</w:t>
      </w:r>
      <w:proofErr w:type="spellEnd"/>
      <w:r w:rsidRPr="001E2DC3">
        <w:rPr>
          <w:rFonts w:asciiTheme="minorHAnsi" w:hAnsiTheme="minorHAnsi" w:cstheme="minorHAnsi"/>
          <w:szCs w:val="24"/>
          <w:lang w:val="en-US"/>
        </w:rPr>
        <w:t xml:space="preserve">' </w:t>
      </w:r>
      <w:r w:rsidR="004901D8" w:rsidRPr="001E2DC3">
        <w:rPr>
          <w:rFonts w:asciiTheme="minorHAnsi" w:hAnsiTheme="minorHAnsi" w:cstheme="minorHAnsi"/>
          <w:szCs w:val="24"/>
          <w:lang w:val="en-US"/>
        </w:rPr>
        <w:br/>
      </w:r>
      <w:r w:rsidR="004901D8" w:rsidRPr="001E2DC3">
        <w:rPr>
          <w:rFonts w:asciiTheme="minorHAnsi" w:hAnsiTheme="minorHAnsi" w:cstheme="minorHAnsi"/>
          <w:szCs w:val="24"/>
          <w:lang w:val="en-US"/>
        </w:rPr>
        <w:tab/>
      </w:r>
      <w:r w:rsidR="004901D8" w:rsidRPr="001E2DC3">
        <w:rPr>
          <w:rFonts w:asciiTheme="minorHAnsi" w:hAnsiTheme="minorHAnsi" w:cstheme="minorHAnsi"/>
          <w:szCs w:val="24"/>
          <w:lang w:val="en-US"/>
        </w:rPr>
        <w:tab/>
      </w:r>
      <w:r w:rsidRPr="001E2DC3">
        <w:rPr>
          <w:rFonts w:asciiTheme="minorHAnsi" w:hAnsiTheme="minorHAnsi" w:cstheme="minorHAnsi"/>
          <w:szCs w:val="24"/>
          <w:lang w:val="en-US"/>
        </w:rPr>
        <w:t xml:space="preserve">ORDER BY </w:t>
      </w:r>
      <w:proofErr w:type="spellStart"/>
      <w:r w:rsidRPr="001E2DC3">
        <w:rPr>
          <w:rFonts w:asciiTheme="minorHAnsi" w:hAnsiTheme="minorHAnsi" w:cstheme="minorHAnsi"/>
          <w:szCs w:val="24"/>
          <w:lang w:val="en-US"/>
        </w:rPr>
        <w:t>id_zamowienie</w:t>
      </w:r>
      <w:proofErr w:type="spellEnd"/>
      <w:r w:rsidRPr="001E2DC3">
        <w:rPr>
          <w:rFonts w:asciiTheme="minorHAnsi" w:hAnsiTheme="minorHAnsi" w:cstheme="minorHAnsi"/>
          <w:szCs w:val="24"/>
          <w:lang w:val="en-US"/>
        </w:rPr>
        <w:t xml:space="preserve"> ASC";</w:t>
      </w:r>
    </w:p>
    <w:p w:rsidR="009220DE" w:rsidRPr="001E2DC3" w:rsidRDefault="00115F28" w:rsidP="000C65C7">
      <w:pPr>
        <w:pStyle w:val="Tekstpodstawowy"/>
        <w:ind w:firstLine="0"/>
        <w:jc w:val="left"/>
        <w:rPr>
          <w:rFonts w:asciiTheme="minorHAnsi" w:hAnsiTheme="minorHAnsi" w:cstheme="minorHAnsi"/>
          <w:szCs w:val="24"/>
          <w:lang w:val="en-US"/>
        </w:rPr>
      </w:pPr>
      <w:r w:rsidRPr="001E2DC3">
        <w:rPr>
          <w:rFonts w:asciiTheme="minorHAnsi" w:hAnsiTheme="minorHAnsi" w:cstheme="minorHAnsi"/>
          <w:szCs w:val="24"/>
          <w:lang w:val="en-US"/>
        </w:rPr>
        <w:t xml:space="preserve">$result = </w:t>
      </w:r>
      <w:proofErr w:type="spellStart"/>
      <w:r w:rsidRPr="001E2DC3">
        <w:rPr>
          <w:rFonts w:asciiTheme="minorHAnsi" w:hAnsiTheme="minorHAnsi" w:cstheme="minorHAnsi"/>
          <w:szCs w:val="24"/>
          <w:lang w:val="en-US"/>
        </w:rPr>
        <w:t>mysqli_query</w:t>
      </w:r>
      <w:proofErr w:type="spellEnd"/>
      <w:r w:rsidRPr="001E2DC3">
        <w:rPr>
          <w:rFonts w:asciiTheme="minorHAnsi" w:hAnsiTheme="minorHAnsi" w:cstheme="minorHAnsi"/>
          <w:szCs w:val="24"/>
          <w:lang w:val="en-US"/>
        </w:rPr>
        <w:t>($</w:t>
      </w:r>
      <w:proofErr w:type="spellStart"/>
      <w:r w:rsidRPr="001E2DC3">
        <w:rPr>
          <w:rFonts w:asciiTheme="minorHAnsi" w:hAnsiTheme="minorHAnsi" w:cstheme="minorHAnsi"/>
          <w:szCs w:val="24"/>
          <w:lang w:val="en-US"/>
        </w:rPr>
        <w:t>con,$query</w:t>
      </w:r>
      <w:proofErr w:type="spellEnd"/>
      <w:r w:rsidRPr="001E2DC3">
        <w:rPr>
          <w:rFonts w:asciiTheme="minorHAnsi" w:hAnsiTheme="minorHAnsi" w:cstheme="minorHAnsi"/>
          <w:szCs w:val="24"/>
          <w:lang w:val="en-US"/>
        </w:rPr>
        <w:t xml:space="preserve">); </w:t>
      </w:r>
    </w:p>
    <w:p w:rsidR="00EC7E67" w:rsidRPr="001E2DC3" w:rsidRDefault="00EC7E67" w:rsidP="00115F28">
      <w:pPr>
        <w:pStyle w:val="Tekstpodstawowy"/>
        <w:ind w:firstLine="0"/>
        <w:rPr>
          <w:rFonts w:asciiTheme="minorHAnsi" w:hAnsiTheme="minorHAnsi" w:cstheme="minorHAnsi"/>
          <w:szCs w:val="24"/>
          <w:lang w:val="en-US"/>
        </w:rPr>
      </w:pPr>
    </w:p>
    <w:p w:rsidR="00115F28" w:rsidRPr="00115F28" w:rsidRDefault="00115F28" w:rsidP="00115F28">
      <w:pPr>
        <w:pStyle w:val="Tekstpodstawowy"/>
        <w:ind w:firstLine="0"/>
        <w:rPr>
          <w:rFonts w:asciiTheme="minorHAnsi" w:hAnsiTheme="minorHAnsi" w:cstheme="minorHAnsi"/>
          <w:szCs w:val="24"/>
        </w:rPr>
      </w:pPr>
      <w:r>
        <w:rPr>
          <w:rFonts w:asciiTheme="minorHAnsi" w:hAnsiTheme="minorHAnsi" w:cstheme="minorHAnsi"/>
          <w:szCs w:val="24"/>
        </w:rPr>
        <w:lastRenderedPageBreak/>
        <w:t xml:space="preserve">Po wykonaniu tej operacji, w </w:t>
      </w:r>
      <w:r>
        <w:rPr>
          <w:rFonts w:asciiTheme="minorHAnsi" w:hAnsiTheme="minorHAnsi" w:cstheme="minorHAnsi"/>
          <w:i/>
          <w:szCs w:val="24"/>
        </w:rPr>
        <w:t>$</w:t>
      </w:r>
      <w:proofErr w:type="spellStart"/>
      <w:r>
        <w:rPr>
          <w:rFonts w:asciiTheme="minorHAnsi" w:hAnsiTheme="minorHAnsi" w:cstheme="minorHAnsi"/>
          <w:i/>
          <w:szCs w:val="24"/>
        </w:rPr>
        <w:t>result</w:t>
      </w:r>
      <w:proofErr w:type="spellEnd"/>
      <w:r>
        <w:rPr>
          <w:rFonts w:asciiTheme="minorHAnsi" w:hAnsiTheme="minorHAnsi" w:cstheme="minorHAnsi"/>
          <w:szCs w:val="24"/>
        </w:rPr>
        <w:t xml:space="preserve"> znajdują się niezbędne informacje, które możemy wyświetlić na ekranie.</w:t>
      </w:r>
    </w:p>
    <w:p w:rsidR="0082551D" w:rsidRDefault="0082551D" w:rsidP="0082551D">
      <w:pPr>
        <w:pStyle w:val="Nagwek2"/>
      </w:pPr>
      <w:bookmarkStart w:id="20" w:name="_Toc30596963"/>
      <w:r w:rsidRPr="0082551D">
        <w:t>Struktura bazy danych</w:t>
      </w:r>
      <w:bookmarkEnd w:id="20"/>
    </w:p>
    <w:p w:rsidR="00C86397" w:rsidRDefault="00333EBB" w:rsidP="00C86397">
      <w:pPr>
        <w:pStyle w:val="Tekstpodstawowy"/>
      </w:pPr>
      <w:ins w:id="21" w:author="stoch" w:date="2020-01-26T11:32:00Z">
        <w:r>
          <w:t>(Wyjaśnienie dotyczące dalszego tekstu: W teorii relacyjnych baz danych słowo „relacja” oznacza TABELĘ, a nie –</w:t>
        </w:r>
      </w:ins>
      <w:ins w:id="22" w:author="stoch" w:date="2020-01-26T11:33:00Z">
        <w:r>
          <w:t xml:space="preserve"> powiązanie między tabelami. Żeby uniknąć nieporozumień radzę </w:t>
        </w:r>
      </w:ins>
      <w:ins w:id="23" w:author="stoch" w:date="2020-01-26T11:39:00Z">
        <w:r>
          <w:t xml:space="preserve">w dalszej części Waszego opracowania </w:t>
        </w:r>
      </w:ins>
      <w:ins w:id="24" w:author="stoch" w:date="2020-01-26T11:40:00Z">
        <w:r>
          <w:t>nie używać słowa „relacja” w znaczeniu „powiązania”.</w:t>
        </w:r>
      </w:ins>
      <w:ins w:id="25" w:author="stoch" w:date="2020-01-26T11:32:00Z">
        <w:r>
          <w:t xml:space="preserve">) </w:t>
        </w:r>
      </w:ins>
      <w:r w:rsidR="000C395E">
        <w:t>Sklep internetowy jest dużym przedsięwzięciem posiadającym bazę danych, która musi być odpowiednio zorganizowana</w:t>
      </w:r>
      <w:r w:rsidR="00B3576F">
        <w:t>,</w:t>
      </w:r>
      <w:r w:rsidR="000C395E">
        <w:t xml:space="preserve"> aby jej działanie było </w:t>
      </w:r>
      <w:r w:rsidR="00E536B2">
        <w:t>szybkie</w:t>
      </w:r>
      <w:r w:rsidR="00B3576F">
        <w:t xml:space="preserve"> i poprawne</w:t>
      </w:r>
      <w:r w:rsidR="000C395E">
        <w:t>. W bazie znajduje się kilkanaście tabel</w:t>
      </w:r>
      <w:r w:rsidR="00E536B2">
        <w:t>,</w:t>
      </w:r>
      <w:r w:rsidR="00CB2902">
        <w:t xml:space="preserve"> które są </w:t>
      </w:r>
      <w:r w:rsidR="005E7F31">
        <w:t>wzajemnie odpowiednio powiązane</w:t>
      </w:r>
      <w:r w:rsidR="001E6083">
        <w:t xml:space="preserve">. </w:t>
      </w:r>
      <w:r w:rsidR="006C7B3D">
        <w:t>Baza została zaprojektowana w taki sposób, aby zmniejszyć niepotrzebne powt</w:t>
      </w:r>
      <w:r w:rsidR="005E7F31">
        <w:t>arzanie</w:t>
      </w:r>
      <w:r w:rsidR="006C7B3D">
        <w:t xml:space="preserve"> się tych samych danych.</w:t>
      </w:r>
      <w:r w:rsidR="00136BE9">
        <w:t xml:space="preserve"> </w:t>
      </w:r>
      <w:r w:rsidR="000F2DE6">
        <w:t>Do zilustrowania całej bazy, został wykorzystany diagram klas widoczny na rys. 3.1.</w:t>
      </w:r>
    </w:p>
    <w:p w:rsidR="00BD7494" w:rsidRDefault="00BD7494" w:rsidP="00C86397">
      <w:pPr>
        <w:pStyle w:val="Tekstpodstawowy"/>
      </w:pPr>
      <w:r>
        <w:rPr>
          <w:noProof/>
          <w:lang w:eastAsia="pl-PL"/>
        </w:rPr>
        <w:drawing>
          <wp:inline distT="0" distB="0" distL="0" distR="0">
            <wp:extent cx="5760085" cy="4744823"/>
            <wp:effectExtent l="0" t="0" r="0" b="0"/>
            <wp:docPr id="71" name="Obraz 71" descr="C:\Users\kwachu\Desktop\prace inzynierskie\79374909_1256209631254102_589683684008997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prace inzynierskie\79374909_1256209631254102_5896836840089976832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4744823"/>
                    </a:xfrm>
                    <a:prstGeom prst="rect">
                      <a:avLst/>
                    </a:prstGeom>
                    <a:noFill/>
                    <a:ln>
                      <a:noFill/>
                    </a:ln>
                  </pic:spPr>
                </pic:pic>
              </a:graphicData>
            </a:graphic>
          </wp:inline>
        </w:drawing>
      </w:r>
    </w:p>
    <w:p w:rsidR="00BD7494" w:rsidRDefault="00BD7494" w:rsidP="00BD7494">
      <w:pPr>
        <w:pStyle w:val="Tekstpodstawowy"/>
        <w:spacing w:line="240" w:lineRule="auto"/>
        <w:jc w:val="center"/>
        <w:rPr>
          <w:sz w:val="20"/>
          <w:szCs w:val="20"/>
        </w:rPr>
      </w:pPr>
      <w:r w:rsidRPr="00BD7494">
        <w:rPr>
          <w:b/>
          <w:sz w:val="20"/>
          <w:szCs w:val="20"/>
        </w:rPr>
        <w:t>Rys. 3.1</w:t>
      </w:r>
      <w:r w:rsidRPr="00BD7494">
        <w:rPr>
          <w:sz w:val="20"/>
          <w:szCs w:val="20"/>
        </w:rPr>
        <w:t xml:space="preserve"> Diagram klas strony internetowej</w:t>
      </w:r>
    </w:p>
    <w:p w:rsidR="00BD7494" w:rsidRDefault="00BD7494" w:rsidP="00BD7494">
      <w:pPr>
        <w:pStyle w:val="Tekstpodstawowy"/>
        <w:spacing w:line="240" w:lineRule="auto"/>
        <w:rPr>
          <w:b/>
          <w:szCs w:val="20"/>
        </w:rPr>
      </w:pPr>
    </w:p>
    <w:p w:rsidR="00BD7494" w:rsidRPr="00762561" w:rsidRDefault="00762561" w:rsidP="008D1C90">
      <w:pPr>
        <w:pStyle w:val="Tekstpodstawowy"/>
        <w:rPr>
          <w:szCs w:val="20"/>
        </w:rPr>
      </w:pPr>
      <w:r w:rsidRPr="00762561">
        <w:rPr>
          <w:szCs w:val="20"/>
        </w:rPr>
        <w:t xml:space="preserve">Diagram </w:t>
      </w:r>
      <w:r>
        <w:rPr>
          <w:szCs w:val="20"/>
        </w:rPr>
        <w:t xml:space="preserve">klas przedstawia klasy i </w:t>
      </w:r>
      <w:r w:rsidR="00382CE0">
        <w:rPr>
          <w:szCs w:val="20"/>
        </w:rPr>
        <w:t xml:space="preserve">powiązania </w:t>
      </w:r>
      <w:r>
        <w:rPr>
          <w:szCs w:val="20"/>
        </w:rPr>
        <w:t>między nimi.</w:t>
      </w:r>
      <w:r w:rsidR="008D1C90">
        <w:rPr>
          <w:szCs w:val="20"/>
        </w:rPr>
        <w:t xml:space="preserve"> Klasa określa zachowanie, działanie oraz typ obiektu. Posiada również operacje i atrybuty. Obiekt jest konkretnym </w:t>
      </w:r>
      <w:r w:rsidR="008D1C90">
        <w:rPr>
          <w:szCs w:val="20"/>
        </w:rPr>
        <w:lastRenderedPageBreak/>
        <w:t xml:space="preserve">egzemplarzem klasy z atrybutami, natomiast </w:t>
      </w:r>
      <w:r w:rsidR="00333EBB">
        <w:rPr>
          <w:szCs w:val="20"/>
        </w:rPr>
        <w:t xml:space="preserve">powiązanie </w:t>
      </w:r>
      <w:r w:rsidR="008D1C90">
        <w:rPr>
          <w:szCs w:val="20"/>
        </w:rPr>
        <w:t>służy do pokazania jak</w:t>
      </w:r>
      <w:r w:rsidR="00AE576E">
        <w:rPr>
          <w:szCs w:val="20"/>
        </w:rPr>
        <w:t xml:space="preserve"> oddziałują na siebie dane obiekty</w:t>
      </w:r>
      <w:r w:rsidR="008D1C90">
        <w:rPr>
          <w:szCs w:val="20"/>
        </w:rPr>
        <w:t>.</w:t>
      </w:r>
      <w:r w:rsidR="0033716D">
        <w:rPr>
          <w:szCs w:val="20"/>
        </w:rPr>
        <w:t xml:space="preserve"> [19]</w:t>
      </w:r>
      <w:ins w:id="26" w:author="stoch" w:date="2020-01-26T11:41:00Z">
        <w:r w:rsidR="00F54347">
          <w:rPr>
            <w:szCs w:val="20"/>
          </w:rPr>
          <w:t xml:space="preserve"> (Ten tekst, który wzięliście z jakiegoś opracowania, nie do końca mi się podoba. Powiązania między klasami dotyczą STRUKTURY DANYCH (najczęściej tylko statycznej</w:t>
        </w:r>
      </w:ins>
      <w:ins w:id="27" w:author="stoch" w:date="2020-01-26T11:45:00Z">
        <w:r w:rsidR="00BC572C">
          <w:rPr>
            <w:szCs w:val="20"/>
          </w:rPr>
          <w:t xml:space="preserve">, czyli istniejącej także przy wyłączonej bazie danych, gdy nic nie </w:t>
        </w:r>
      </w:ins>
      <w:ins w:id="28" w:author="stoch" w:date="2020-01-26T11:46:00Z">
        <w:r w:rsidR="00BC572C">
          <w:rPr>
            <w:szCs w:val="20"/>
          </w:rPr>
          <w:t>„działa”</w:t>
        </w:r>
      </w:ins>
      <w:ins w:id="29" w:author="stoch" w:date="2020-01-26T11:41:00Z">
        <w:r w:rsidR="00F54347">
          <w:rPr>
            <w:szCs w:val="20"/>
          </w:rPr>
          <w:t xml:space="preserve">), a nie </w:t>
        </w:r>
      </w:ins>
      <w:ins w:id="30" w:author="stoch" w:date="2020-01-26T11:43:00Z">
        <w:r w:rsidR="00F54347">
          <w:rPr>
            <w:szCs w:val="20"/>
          </w:rPr>
          <w:t>– „działania</w:t>
        </w:r>
      </w:ins>
      <w:ins w:id="31" w:author="stoch" w:date="2020-01-26T11:44:00Z">
        <w:r w:rsidR="00F54347">
          <w:rPr>
            <w:szCs w:val="20"/>
          </w:rPr>
          <w:t>”</w:t>
        </w:r>
      </w:ins>
      <w:ins w:id="32" w:author="stoch" w:date="2020-01-26T11:45:00Z">
        <w:r w:rsidR="00B95957">
          <w:rPr>
            <w:szCs w:val="20"/>
          </w:rPr>
          <w:t xml:space="preserve"> lub „oddziaływania”</w:t>
        </w:r>
      </w:ins>
      <w:ins w:id="33" w:author="stoch" w:date="2020-01-26T11:44:00Z">
        <w:r w:rsidR="00703FCD">
          <w:rPr>
            <w:szCs w:val="20"/>
          </w:rPr>
          <w:t>, co</w:t>
        </w:r>
      </w:ins>
      <w:ins w:id="34" w:author="stoch" w:date="2020-01-26T11:46:00Z">
        <w:r w:rsidR="00703FCD">
          <w:rPr>
            <w:szCs w:val="20"/>
          </w:rPr>
          <w:t> </w:t>
        </w:r>
      </w:ins>
      <w:ins w:id="35" w:author="stoch" w:date="2020-01-26T11:44:00Z">
        <w:r w:rsidR="00F54347">
          <w:rPr>
            <w:szCs w:val="20"/>
          </w:rPr>
          <w:t>sugeruje powyższy tekst.  Na razie to zostawiam, bo nie mam czasu, żeby to poprawiać.)</w:t>
        </w:r>
      </w:ins>
    </w:p>
    <w:p w:rsidR="00ED1045" w:rsidRDefault="0083462E" w:rsidP="00ED1045">
      <w:pPr>
        <w:pStyle w:val="Nagwek1"/>
        <w:rPr>
          <w:color w:val="000000" w:themeColor="text1"/>
        </w:rPr>
      </w:pPr>
      <w:bookmarkStart w:id="36" w:name="_Toc30596964"/>
      <w:r w:rsidRPr="00C57843">
        <w:rPr>
          <w:color w:val="000000" w:themeColor="text1"/>
        </w:rPr>
        <w:lastRenderedPageBreak/>
        <w:t>Implementacja systemu</w:t>
      </w:r>
      <w:bookmarkEnd w:id="36"/>
    </w:p>
    <w:p w:rsidR="00E678CA" w:rsidRPr="00E678CA" w:rsidRDefault="00E678CA" w:rsidP="00E678CA">
      <w:pPr>
        <w:pStyle w:val="Tekstpodstawowy"/>
      </w:pPr>
      <w:r>
        <w:t>Rozdział ten przedstawia układ graficzny strony internetowej i panelu administracyjnego oraz jego główne funkcje i szczegółowe działania. Podczas projektowania stron, głównym założeniem była prostota</w:t>
      </w:r>
      <w:r w:rsidR="008F6DEB">
        <w:t xml:space="preserve"> obsługi</w:t>
      </w:r>
      <w:r>
        <w:t xml:space="preserve"> oraz przyjazny dla oka wygląd. </w:t>
      </w:r>
    </w:p>
    <w:p w:rsidR="006520AB" w:rsidRDefault="006520AB" w:rsidP="0082551D">
      <w:pPr>
        <w:pStyle w:val="Nagwek2"/>
      </w:pPr>
      <w:bookmarkStart w:id="37" w:name="_Toc30596965"/>
      <w:r w:rsidRPr="00C57843">
        <w:t xml:space="preserve">Działanie </w:t>
      </w:r>
      <w:r w:rsidR="00C9107D" w:rsidRPr="00C57843">
        <w:t>strony internetowej okiem klienta</w:t>
      </w:r>
      <w:bookmarkEnd w:id="37"/>
    </w:p>
    <w:p w:rsidR="00837261" w:rsidRDefault="00E678CA" w:rsidP="00E678CA">
      <w:pPr>
        <w:pStyle w:val="Tekstpodstawowy"/>
      </w:pPr>
      <w:r>
        <w:t xml:space="preserve">W tym podrozdziale zostanie przedstawiony interfejs graficzny użytkownika oraz jego najważniejsze funkcje. </w:t>
      </w:r>
      <w:r w:rsidR="00837261">
        <w:t xml:space="preserve">Aby zobaczyć działanie sklepu internetowego, należy uruchomić lokalny serwer za pomocą programu XAMPP i następnie w przeglądarce wpisać </w:t>
      </w:r>
      <w:proofErr w:type="spellStart"/>
      <w:r w:rsidR="00837261">
        <w:t>localhost</w:t>
      </w:r>
      <w:proofErr w:type="spellEnd"/>
      <w:r w:rsidR="00837261">
        <w:t>/</w:t>
      </w:r>
      <w:proofErr w:type="spellStart"/>
      <w:r w:rsidR="00837261">
        <w:t>kseshop</w:t>
      </w:r>
      <w:proofErr w:type="spellEnd"/>
      <w:r w:rsidR="00837261">
        <w:t xml:space="preserve"> po czym zostaniemy przekierowani na główną stronę.</w:t>
      </w:r>
      <w:r w:rsidR="008F6DEB">
        <w:t xml:space="preserve"> </w:t>
      </w:r>
    </w:p>
    <w:p w:rsidR="00E678CA" w:rsidRPr="00E678CA" w:rsidRDefault="00E678CA" w:rsidP="00E678CA">
      <w:pPr>
        <w:pStyle w:val="Tekstpodstawowy"/>
      </w:pPr>
      <w:r>
        <w:t>Opisywany sklep internetowy jest napisany z wykorz</w:t>
      </w:r>
      <w:r w:rsidR="008F6DEB">
        <w:t xml:space="preserve">ystaniem języków HTML, CSS, PHP, </w:t>
      </w:r>
      <w:proofErr w:type="spellStart"/>
      <w:r w:rsidR="008F6DEB">
        <w:t>MySQL</w:t>
      </w:r>
      <w:proofErr w:type="spellEnd"/>
      <w:r w:rsidR="008F6DEB">
        <w:t xml:space="preserve"> i </w:t>
      </w:r>
      <w:proofErr w:type="spellStart"/>
      <w:r>
        <w:t>JavaScript</w:t>
      </w:r>
      <w:proofErr w:type="spellEnd"/>
      <w:r>
        <w:t xml:space="preserve">. </w:t>
      </w:r>
      <w:r w:rsidR="002E0A49">
        <w:t>Do poprawnego działania sklepu</w:t>
      </w:r>
      <w:r>
        <w:t>, nie jest konieczne instalowanie dodatkowych zewnętrznych wtyczek. Każda przeglądarka jest przystosowana do obsługi tej strony internetowej.</w:t>
      </w:r>
    </w:p>
    <w:p w:rsidR="00601474" w:rsidRDefault="00524D04" w:rsidP="00E72D9D">
      <w:pPr>
        <w:pStyle w:val="Nagwek3"/>
      </w:pPr>
      <w:bookmarkStart w:id="38" w:name="_Toc30596966"/>
      <w:r w:rsidRPr="00C57843">
        <w:t>Ogólny wygląd</w:t>
      </w:r>
      <w:bookmarkEnd w:id="38"/>
      <w:r w:rsidRPr="00C57843">
        <w:t xml:space="preserve"> </w:t>
      </w:r>
    </w:p>
    <w:p w:rsidR="00E678CA" w:rsidRDefault="00AD0A2A" w:rsidP="00E678CA">
      <w:pPr>
        <w:spacing w:line="360" w:lineRule="auto"/>
        <w:ind w:firstLine="284"/>
        <w:jc w:val="both"/>
      </w:pPr>
      <w:r>
        <w:t xml:space="preserve">Z naszego sklepu internetowego można korzystać na </w:t>
      </w:r>
      <w:r w:rsidR="00A8736C">
        <w:t>dowoln</w:t>
      </w:r>
      <w:r w:rsidR="00F9065B">
        <w:t>ym</w:t>
      </w:r>
      <w:r w:rsidR="00A8736C">
        <w:t xml:space="preserve"> urządzeni</w:t>
      </w:r>
      <w:r w:rsidR="00F9065B">
        <w:t>u</w:t>
      </w:r>
      <w:r>
        <w:t>, ponieważ u</w:t>
      </w:r>
      <w:r w:rsidR="00E678CA">
        <w:t xml:space="preserve">kład graficzny został zaprojektowany za pomocą </w:t>
      </w:r>
      <w:proofErr w:type="spellStart"/>
      <w:r w:rsidR="00E678CA">
        <w:t>frameworku</w:t>
      </w:r>
      <w:proofErr w:type="spellEnd"/>
      <w:r w:rsidR="00E678CA">
        <w:t xml:space="preserve"> </w:t>
      </w:r>
      <w:proofErr w:type="spellStart"/>
      <w:r w:rsidR="00E678CA">
        <w:t>Bootstrap</w:t>
      </w:r>
      <w:proofErr w:type="spellEnd"/>
      <w:r w:rsidR="00E678CA">
        <w:t>, który umożliwia automatyczne dobieranie odpowiednich wysokości oraz szerokości dla każdej rozdzielczości co czyni stronę przyjemną do oglądania. Na rys. 4.1 został przedstawiony sklep internetowy z</w:t>
      </w:r>
      <w:r w:rsidR="00B65BA6">
        <w:t> </w:t>
      </w:r>
      <w:r w:rsidR="00E678CA">
        <w:t xml:space="preserve">wykorzystaniem komputera stacjonarnego, natomiast na rys. 4.2 można </w:t>
      </w:r>
      <w:r w:rsidR="0079787D">
        <w:t xml:space="preserve">obejrzeć </w:t>
      </w:r>
      <w:r w:rsidR="00E678CA">
        <w:t xml:space="preserve">wygląd strony </w:t>
      </w:r>
      <w:r w:rsidR="00395E4B">
        <w:t>z urządzenia mobilnego</w:t>
      </w:r>
      <w:r w:rsidR="00E678CA">
        <w:t>. Pierwsze zdjęcie na rys. 4.2 pokazuj</w:t>
      </w:r>
      <w:r w:rsidR="0079787D">
        <w:t>e</w:t>
      </w:r>
      <w:r w:rsidR="00E678CA">
        <w:t xml:space="preserve"> jak wygląda rozwijane menu nawigujące według kategorii, natomiast kolejne trzy </w:t>
      </w:r>
      <w:r w:rsidR="0014368B">
        <w:t>części</w:t>
      </w:r>
      <w:r w:rsidR="00E678CA">
        <w:t xml:space="preserve"> w połączeniu od lewej do prawej</w:t>
      </w:r>
      <w:r w:rsidR="00B12D4B">
        <w:t>,</w:t>
      </w:r>
      <w:r w:rsidR="00E678CA">
        <w:t xml:space="preserve"> daje </w:t>
      </w:r>
      <w:r w:rsidR="00B12D4B">
        <w:t>przewijany</w:t>
      </w:r>
      <w:r w:rsidR="00E678CA">
        <w:t xml:space="preserve"> obraz całej stron</w:t>
      </w:r>
      <w:r w:rsidR="00E9409A">
        <w:t>y głównej sklepu internetowego.</w:t>
      </w:r>
    </w:p>
    <w:p w:rsidR="00E678CA" w:rsidRDefault="00E678CA" w:rsidP="00E678CA">
      <w:pPr>
        <w:jc w:val="center"/>
      </w:pPr>
      <w:r>
        <w:rPr>
          <w:noProof/>
          <w:lang w:eastAsia="pl-PL"/>
        </w:rPr>
        <w:lastRenderedPageBreak/>
        <w:drawing>
          <wp:inline distT="0" distB="0" distL="0" distR="0">
            <wp:extent cx="3057707" cy="4146698"/>
            <wp:effectExtent l="0" t="0" r="0" b="0"/>
            <wp:docPr id="5" name="Obraz 5" descr="C:\Users\kwachu\Desktop\glow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8142" cy="4147288"/>
                    </a:xfrm>
                    <a:prstGeom prst="rect">
                      <a:avLst/>
                    </a:prstGeom>
                    <a:noFill/>
                    <a:ln>
                      <a:noFill/>
                    </a:ln>
                  </pic:spPr>
                </pic:pic>
              </a:graphicData>
            </a:graphic>
          </wp:inline>
        </w:drawing>
      </w:r>
    </w:p>
    <w:p w:rsidR="00E678CA" w:rsidRPr="003E1A1B" w:rsidRDefault="008850FF" w:rsidP="003E1A1B">
      <w:pPr>
        <w:jc w:val="center"/>
        <w:rPr>
          <w:sz w:val="20"/>
          <w:szCs w:val="20"/>
        </w:rPr>
      </w:pPr>
      <w:r>
        <w:rPr>
          <w:b/>
          <w:sz w:val="20"/>
          <w:szCs w:val="20"/>
        </w:rPr>
        <w:t>Rys. 4.1</w:t>
      </w:r>
      <w:r w:rsidR="00E678CA" w:rsidRPr="003E1A1B">
        <w:rPr>
          <w:b/>
          <w:sz w:val="20"/>
          <w:szCs w:val="20"/>
        </w:rPr>
        <w:t xml:space="preserve"> </w:t>
      </w:r>
      <w:r w:rsidR="00E678CA" w:rsidRPr="003E1A1B">
        <w:rPr>
          <w:sz w:val="20"/>
          <w:szCs w:val="20"/>
        </w:rPr>
        <w:t>Strona główna sklepu internetowego, komputer osobisty.</w:t>
      </w:r>
    </w:p>
    <w:p w:rsidR="00E678CA" w:rsidRPr="003E1A1B" w:rsidRDefault="00E678CA" w:rsidP="003E1A1B">
      <w:pPr>
        <w:jc w:val="center"/>
        <w:rPr>
          <w:sz w:val="20"/>
          <w:szCs w:val="20"/>
        </w:rPr>
      </w:pPr>
    </w:p>
    <w:p w:rsidR="00E678CA" w:rsidRDefault="00E678CA" w:rsidP="00E678CA"/>
    <w:p w:rsidR="00E678CA" w:rsidRDefault="00E678CA" w:rsidP="008A79D4">
      <w:pPr>
        <w:jc w:val="center"/>
      </w:pPr>
      <w:r>
        <w:rPr>
          <w:noProof/>
          <w:lang w:eastAsia="pl-PL"/>
        </w:rPr>
        <w:drawing>
          <wp:inline distT="0" distB="0" distL="0" distR="0">
            <wp:extent cx="4467600" cy="2736000"/>
            <wp:effectExtent l="0" t="0" r="0" b="0"/>
            <wp:docPr id="4" name="Obraz 4" descr="C:\Users\kwachu\Desktop\glow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600" cy="2736000"/>
                    </a:xfrm>
                    <a:prstGeom prst="rect">
                      <a:avLst/>
                    </a:prstGeom>
                    <a:noFill/>
                    <a:ln>
                      <a:noFill/>
                    </a:ln>
                  </pic:spPr>
                </pic:pic>
              </a:graphicData>
            </a:graphic>
          </wp:inline>
        </w:drawing>
      </w:r>
    </w:p>
    <w:p w:rsidR="00E678CA" w:rsidRDefault="008850FF" w:rsidP="00257F4B">
      <w:pPr>
        <w:jc w:val="center"/>
        <w:rPr>
          <w:sz w:val="20"/>
          <w:szCs w:val="20"/>
        </w:rPr>
      </w:pPr>
      <w:r>
        <w:rPr>
          <w:b/>
          <w:sz w:val="20"/>
          <w:szCs w:val="20"/>
        </w:rPr>
        <w:t>Rys 4.2</w:t>
      </w:r>
      <w:r w:rsidR="00E678CA" w:rsidRPr="003E1A1B">
        <w:rPr>
          <w:sz w:val="20"/>
          <w:szCs w:val="20"/>
        </w:rPr>
        <w:t xml:space="preserve"> Strona główna sklepu internetowego, urządzenie mobilne.</w:t>
      </w:r>
    </w:p>
    <w:p w:rsidR="00257F4B" w:rsidRPr="00257F4B" w:rsidRDefault="00257F4B" w:rsidP="00257F4B">
      <w:pPr>
        <w:jc w:val="center"/>
        <w:rPr>
          <w:sz w:val="20"/>
          <w:szCs w:val="20"/>
        </w:rPr>
      </w:pPr>
    </w:p>
    <w:p w:rsidR="00B3429F" w:rsidRDefault="00E678CA" w:rsidP="00B3429F">
      <w:pPr>
        <w:spacing w:line="360" w:lineRule="auto"/>
        <w:ind w:firstLine="284"/>
        <w:jc w:val="both"/>
      </w:pPr>
      <w:r>
        <w:t xml:space="preserve">Strona główna przedstawia górny pasek z logiem firmy, wyszukiwarką przedmiotów oraz opcją logowania. </w:t>
      </w:r>
      <w:r w:rsidR="00B3429F">
        <w:t>Aby wyszukać produkt, użytkownik musi znać jego nazwę lub początek po czym klika w przycisk znajdź. Funkcja pobiera wpisaną nazwę i przeszukuje cał</w:t>
      </w:r>
      <w:r w:rsidR="00034DA6">
        <w:t>ą</w:t>
      </w:r>
      <w:r w:rsidR="00B3429F">
        <w:t xml:space="preserve"> bazę w poszukiwaniu podobnych produktów. Jeżeli </w:t>
      </w:r>
      <w:r w:rsidR="00701984">
        <w:t>znajdzie odpowiedni wynik</w:t>
      </w:r>
      <w:r w:rsidR="00B3429F">
        <w:t>, to użytkownik zostanie przeniesiony na now</w:t>
      </w:r>
      <w:r w:rsidR="00034DA6">
        <w:t>ą</w:t>
      </w:r>
      <w:r w:rsidR="00B3429F">
        <w:t xml:space="preserve"> stron</w:t>
      </w:r>
      <w:r w:rsidR="00034DA6">
        <w:t>ę</w:t>
      </w:r>
      <w:r w:rsidR="00B3429F">
        <w:t xml:space="preserve"> (rys. 4.</w:t>
      </w:r>
      <w:r w:rsidR="004B26CC">
        <w:t>3</w:t>
      </w:r>
      <w:r w:rsidR="00B3429F">
        <w:t>)</w:t>
      </w:r>
      <w:r w:rsidR="00394F86">
        <w:t xml:space="preserve">, gdzie będzie miał do dyspozycji filtry </w:t>
      </w:r>
      <w:r w:rsidR="00394F86">
        <w:lastRenderedPageBreak/>
        <w:t>związane z kategoriami</w:t>
      </w:r>
      <w:r w:rsidR="00BD62DA">
        <w:t>,</w:t>
      </w:r>
      <w:r w:rsidR="00394F86">
        <w:t xml:space="preserve"> aby łatwiej znaleźć </w:t>
      </w:r>
      <w:r w:rsidR="00034DA6">
        <w:t xml:space="preserve">odpowiedni </w:t>
      </w:r>
      <w:r w:rsidR="00394F86">
        <w:t xml:space="preserve">produkt. </w:t>
      </w:r>
      <w:r w:rsidR="00D60B59">
        <w:t>Rys. 4.4 przedstawia niedopasowanie nazwy do produktów przez system.</w:t>
      </w:r>
    </w:p>
    <w:p w:rsidR="004B26CC" w:rsidRDefault="004B26CC" w:rsidP="00195F3D">
      <w:pPr>
        <w:spacing w:line="360" w:lineRule="auto"/>
        <w:jc w:val="center"/>
      </w:pPr>
      <w:r>
        <w:rPr>
          <w:noProof/>
          <w:lang w:eastAsia="pl-PL"/>
        </w:rPr>
        <w:drawing>
          <wp:inline distT="0" distB="0" distL="0" distR="0">
            <wp:extent cx="4467600" cy="2095200"/>
            <wp:effectExtent l="0" t="0" r="0" b="0"/>
            <wp:docPr id="8" name="Obraz 8" descr="C:\Users\kwachu\Desktop\zdjecia do pracy\glown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a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600" cy="2095200"/>
                    </a:xfrm>
                    <a:prstGeom prst="rect">
                      <a:avLst/>
                    </a:prstGeom>
                    <a:noFill/>
                    <a:ln>
                      <a:noFill/>
                    </a:ln>
                  </pic:spPr>
                </pic:pic>
              </a:graphicData>
            </a:graphic>
          </wp:inline>
        </w:drawing>
      </w:r>
    </w:p>
    <w:p w:rsidR="004B26CC" w:rsidRPr="003E1A1B" w:rsidRDefault="004B26CC" w:rsidP="003E1A1B">
      <w:pPr>
        <w:jc w:val="center"/>
        <w:rPr>
          <w:sz w:val="20"/>
          <w:szCs w:val="20"/>
        </w:rPr>
      </w:pPr>
      <w:r w:rsidRPr="003E1A1B">
        <w:rPr>
          <w:b/>
          <w:sz w:val="20"/>
          <w:szCs w:val="20"/>
        </w:rPr>
        <w:t xml:space="preserve">Rys. 4.3 </w:t>
      </w:r>
      <w:r w:rsidRPr="003E1A1B">
        <w:rPr>
          <w:sz w:val="20"/>
          <w:szCs w:val="20"/>
        </w:rPr>
        <w:t>Działanie wyszukiwarki przedmiotów</w:t>
      </w:r>
    </w:p>
    <w:p w:rsidR="004B26CC" w:rsidRPr="003E1A1B" w:rsidRDefault="004B26CC" w:rsidP="003E1A1B">
      <w:pPr>
        <w:jc w:val="center"/>
        <w:rPr>
          <w:sz w:val="20"/>
          <w:szCs w:val="20"/>
        </w:rPr>
      </w:pPr>
    </w:p>
    <w:p w:rsidR="008833F9" w:rsidRDefault="00900AEA" w:rsidP="00195F3D">
      <w:pPr>
        <w:spacing w:line="360" w:lineRule="auto"/>
        <w:jc w:val="center"/>
        <w:rPr>
          <w:b/>
        </w:rPr>
      </w:pPr>
      <w:r>
        <w:rPr>
          <w:b/>
          <w:noProof/>
          <w:lang w:eastAsia="pl-PL"/>
        </w:rPr>
        <w:drawing>
          <wp:inline distT="0" distB="0" distL="0" distR="0">
            <wp:extent cx="4467600" cy="2268000"/>
            <wp:effectExtent l="0" t="0" r="0" b="0"/>
            <wp:docPr id="11" name="Obraz 11" descr="C:\Users\kwachu\Desktop\zdjecia do pracy\glow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600" cy="2268000"/>
                    </a:xfrm>
                    <a:prstGeom prst="rect">
                      <a:avLst/>
                    </a:prstGeom>
                    <a:noFill/>
                    <a:ln>
                      <a:noFill/>
                    </a:ln>
                  </pic:spPr>
                </pic:pic>
              </a:graphicData>
            </a:graphic>
          </wp:inline>
        </w:drawing>
      </w:r>
    </w:p>
    <w:p w:rsidR="00900AEA" w:rsidRPr="003E1A1B" w:rsidRDefault="00900AEA" w:rsidP="003E1A1B">
      <w:pPr>
        <w:jc w:val="center"/>
        <w:rPr>
          <w:sz w:val="20"/>
          <w:szCs w:val="20"/>
        </w:rPr>
      </w:pPr>
      <w:r w:rsidRPr="003E1A1B">
        <w:rPr>
          <w:b/>
          <w:sz w:val="20"/>
          <w:szCs w:val="20"/>
        </w:rPr>
        <w:t xml:space="preserve">Rys. 4.4 </w:t>
      </w:r>
      <w:r w:rsidRPr="003E1A1B">
        <w:rPr>
          <w:sz w:val="20"/>
          <w:szCs w:val="20"/>
        </w:rPr>
        <w:t>Brak wyników wyszukiwania</w:t>
      </w:r>
    </w:p>
    <w:p w:rsidR="00900AEA" w:rsidRPr="003E1A1B" w:rsidRDefault="00900AEA" w:rsidP="003E1A1B">
      <w:pPr>
        <w:jc w:val="center"/>
        <w:rPr>
          <w:sz w:val="20"/>
          <w:szCs w:val="20"/>
        </w:rPr>
      </w:pPr>
    </w:p>
    <w:p w:rsidR="00E678CA" w:rsidRDefault="007C28C4" w:rsidP="00E678CA">
      <w:pPr>
        <w:spacing w:line="360" w:lineRule="auto"/>
        <w:ind w:firstLine="284"/>
        <w:jc w:val="both"/>
      </w:pPr>
      <w:r>
        <w:t>Kolejny</w:t>
      </w:r>
      <w:r w:rsidR="00961A03">
        <w:t xml:space="preserve"> element na stronie głównej</w:t>
      </w:r>
      <w:r>
        <w:t xml:space="preserve"> to</w:t>
      </w:r>
      <w:r w:rsidR="00E678CA">
        <w:t xml:space="preserve">, dla urządzeń z rozdzielczością ekranu większą niż 992 </w:t>
      </w:r>
      <w:proofErr w:type="spellStart"/>
      <w:r w:rsidR="00E678CA">
        <w:t>px</w:t>
      </w:r>
      <w:proofErr w:type="spellEnd"/>
      <w:r w:rsidR="00E678CA">
        <w:t>, menu nawigacyjne kategorii przedmiotów</w:t>
      </w:r>
      <w:r w:rsidR="00A2176A">
        <w:t>.</w:t>
      </w:r>
      <w:r w:rsidR="00E678CA">
        <w:t xml:space="preserve"> </w:t>
      </w:r>
      <w:r w:rsidR="00961A03">
        <w:t>Następne</w:t>
      </w:r>
      <w:r w:rsidR="00E678CA">
        <w:t xml:space="preserve"> miejsce zostało przeznaczone dla re</w:t>
      </w:r>
      <w:r w:rsidR="005212B2">
        <w:t xml:space="preserve">klam, które co kilka sekund </w:t>
      </w:r>
      <w:r w:rsidR="00E678CA">
        <w:t>zmieniają</w:t>
      </w:r>
      <w:r w:rsidR="005212B2">
        <w:t xml:space="preserve"> się</w:t>
      </w:r>
      <w:r w:rsidR="00E678CA">
        <w:t xml:space="preserve"> lub użytkownik sam może kliknąć następną lub poprzednią. Best </w:t>
      </w:r>
      <w:proofErr w:type="spellStart"/>
      <w:r w:rsidR="00E678CA">
        <w:t>Seller</w:t>
      </w:r>
      <w:proofErr w:type="spellEnd"/>
      <w:r w:rsidR="00E678CA">
        <w:t xml:space="preserve"> to funkcja wybierająca pięć przedmiotów</w:t>
      </w:r>
      <w:r w:rsidR="00E0028F">
        <w:t xml:space="preserve"> sprzedanych </w:t>
      </w:r>
      <w:r w:rsidR="00E678CA">
        <w:t>w</w:t>
      </w:r>
      <w:r w:rsidR="00FC20AC">
        <w:t> </w:t>
      </w:r>
      <w:r w:rsidR="00E678CA">
        <w:t xml:space="preserve">największych ilościach. Następne okienko </w:t>
      </w:r>
      <w:r w:rsidR="00E0028F">
        <w:t>odpowiada</w:t>
      </w:r>
      <w:r w:rsidR="00E678CA">
        <w:t xml:space="preserve"> za wyświetlanie dziewięciu przedmiotów, które uzyskały najlepszą średnią opini</w:t>
      </w:r>
      <w:r w:rsidR="005212B2">
        <w:t>i</w:t>
      </w:r>
      <w:r w:rsidR="00E678CA">
        <w:t xml:space="preserve"> zadowolonych klientów. Ostatnim ciekawym rozwiązaniem</w:t>
      </w:r>
      <w:r w:rsidR="00A2176A">
        <w:t>,</w:t>
      </w:r>
      <w:r w:rsidR="00E678CA">
        <w:t xml:space="preserve"> było dodanie produktów </w:t>
      </w:r>
      <w:r w:rsidR="005212B2">
        <w:t>mających</w:t>
      </w:r>
      <w:r w:rsidR="00E678CA">
        <w:t xml:space="preserve"> największą oglądalność. Wszystkie te funkcje działają w czasie rzeczywistym</w:t>
      </w:r>
      <w:r w:rsidR="005620CA">
        <w:t xml:space="preserve"> i są</w:t>
      </w:r>
      <w:r w:rsidR="00E678CA">
        <w:t xml:space="preserve"> zależne od użytkowników. Na samym końcu strony znajdują się odnośniki do pomocnych linków takich jak regulamin, kontakt,</w:t>
      </w:r>
      <w:r w:rsidR="00BF7A63">
        <w:t xml:space="preserve"> pomoc,</w:t>
      </w:r>
      <w:r w:rsidR="00E678CA">
        <w:t xml:space="preserve"> rejestracja itp. Dla urządzeń które mają rozdzielczość mniejszą niż 992, strona wygląda podobnie</w:t>
      </w:r>
      <w:r w:rsidR="00576286">
        <w:t>,</w:t>
      </w:r>
      <w:r w:rsidR="00E678CA">
        <w:t xml:space="preserve"> tylko pojawia się rozwijane menu</w:t>
      </w:r>
      <w:r w:rsidR="00A2176A">
        <w:t xml:space="preserve"> </w:t>
      </w:r>
      <w:r w:rsidR="00DC4C01">
        <w:t xml:space="preserve">oraz produkty polecane </w:t>
      </w:r>
      <w:r w:rsidR="00DC4C01">
        <w:lastRenderedPageBreak/>
        <w:t>i </w:t>
      </w:r>
      <w:r w:rsidR="00E678CA">
        <w:t>najczęściej oglądane są wyświetlane pojedynczo poprzez kliknięcie strzałką w lewo lub prawo.</w:t>
      </w:r>
    </w:p>
    <w:p w:rsidR="00E678CA" w:rsidRDefault="00E678CA" w:rsidP="00E678CA">
      <w:pPr>
        <w:spacing w:line="360" w:lineRule="auto"/>
        <w:ind w:firstLine="284"/>
        <w:jc w:val="both"/>
      </w:pPr>
      <w:r>
        <w:t>Kolejna strona przedstawia podkategorie danej kate</w:t>
      </w:r>
      <w:r w:rsidR="008A79D4">
        <w:t>gorii produktu. Sklep posiada 5 </w:t>
      </w:r>
      <w:r>
        <w:t>kategorii oraz łącznie 21 podkategorii, co daje d</w:t>
      </w:r>
      <w:r w:rsidR="00BE4897">
        <w:t>uży wybór przedmiotów</w:t>
      </w:r>
      <w:r w:rsidR="00923337">
        <w:t xml:space="preserve"> (rys 4.6)</w:t>
      </w:r>
      <w:r w:rsidR="00BE4897">
        <w:t>. Rys. 4.</w:t>
      </w:r>
      <w:r w:rsidR="00961A03">
        <w:t>5</w:t>
      </w:r>
      <w:r>
        <w:t xml:space="preserve"> przedstawia podkategorie dla „Laptopy i tablety”. </w:t>
      </w:r>
    </w:p>
    <w:p w:rsidR="00E678CA" w:rsidRDefault="00E678CA" w:rsidP="00195F3D">
      <w:pPr>
        <w:spacing w:line="360" w:lineRule="auto"/>
        <w:jc w:val="center"/>
      </w:pPr>
      <w:r>
        <w:rPr>
          <w:noProof/>
          <w:lang w:eastAsia="pl-PL"/>
        </w:rPr>
        <w:drawing>
          <wp:inline distT="0" distB="0" distL="0" distR="0">
            <wp:extent cx="4467600" cy="2340000"/>
            <wp:effectExtent l="0" t="0" r="0" b="0"/>
            <wp:docPr id="6" name="Obraz 6" descr="C:\Users\kwachu\Desktop\glow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glown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600" cy="2340000"/>
                    </a:xfrm>
                    <a:prstGeom prst="rect">
                      <a:avLst/>
                    </a:prstGeom>
                    <a:noFill/>
                    <a:ln>
                      <a:noFill/>
                    </a:ln>
                  </pic:spPr>
                </pic:pic>
              </a:graphicData>
            </a:graphic>
          </wp:inline>
        </w:drawing>
      </w:r>
    </w:p>
    <w:p w:rsidR="00E678CA" w:rsidRPr="003E1A1B" w:rsidRDefault="00E678CA" w:rsidP="003E1A1B">
      <w:pPr>
        <w:jc w:val="center"/>
        <w:rPr>
          <w:sz w:val="20"/>
        </w:rPr>
      </w:pPr>
      <w:r w:rsidRPr="003E1A1B">
        <w:rPr>
          <w:b/>
          <w:sz w:val="20"/>
        </w:rPr>
        <w:t>Rys. 4.</w:t>
      </w:r>
      <w:r w:rsidR="00961A03" w:rsidRPr="003E1A1B">
        <w:rPr>
          <w:b/>
          <w:sz w:val="20"/>
        </w:rPr>
        <w:t>5</w:t>
      </w:r>
      <w:r w:rsidRPr="003E1A1B">
        <w:rPr>
          <w:sz w:val="20"/>
        </w:rPr>
        <w:t xml:space="preserve"> Podkategorie dla kategorii o nazwie „Laptopy i tablety”</w:t>
      </w:r>
    </w:p>
    <w:p w:rsidR="00E678CA" w:rsidRDefault="00E678CA" w:rsidP="00E678CA">
      <w:pPr>
        <w:spacing w:line="360" w:lineRule="auto"/>
        <w:ind w:firstLine="284"/>
        <w:jc w:val="both"/>
      </w:pPr>
    </w:p>
    <w:p w:rsidR="00195F3D" w:rsidRDefault="00195F3D" w:rsidP="00195F3D">
      <w:pPr>
        <w:spacing w:line="360" w:lineRule="auto"/>
        <w:jc w:val="center"/>
      </w:pPr>
      <w:r>
        <w:object w:dxaOrig="11760" w:dyaOrig="6600">
          <v:shape id="_x0000_i1029" type="#_x0000_t75" style="width:351.75pt;height:198pt" o:ole="">
            <v:imagedata r:id="rId28" o:title=""/>
          </v:shape>
          <o:OLEObject Type="Embed" ProgID="Visio.Drawing.15" ShapeID="_x0000_i1029" DrawAspect="Content" ObjectID="_1641937119" r:id="rId29"/>
        </w:object>
      </w:r>
    </w:p>
    <w:p w:rsidR="00E678CA" w:rsidRDefault="00E678CA" w:rsidP="003E1A1B">
      <w:pPr>
        <w:jc w:val="center"/>
        <w:rPr>
          <w:sz w:val="20"/>
        </w:rPr>
      </w:pPr>
      <w:r w:rsidRPr="003E1A1B">
        <w:rPr>
          <w:b/>
          <w:sz w:val="20"/>
        </w:rPr>
        <w:t>Rys. 4.</w:t>
      </w:r>
      <w:r w:rsidR="00961A03" w:rsidRPr="003E1A1B">
        <w:rPr>
          <w:b/>
          <w:sz w:val="20"/>
        </w:rPr>
        <w:t>6</w:t>
      </w:r>
      <w:r w:rsidRPr="003E1A1B">
        <w:rPr>
          <w:sz w:val="20"/>
        </w:rPr>
        <w:t xml:space="preserve"> Klasyfikacja poszczególnych produktów ze względu na kategorie</w:t>
      </w:r>
    </w:p>
    <w:p w:rsidR="00DC78C8" w:rsidRPr="003E1A1B" w:rsidRDefault="00DC78C8" w:rsidP="003E1A1B">
      <w:pPr>
        <w:jc w:val="center"/>
        <w:rPr>
          <w:sz w:val="20"/>
        </w:rPr>
      </w:pPr>
    </w:p>
    <w:p w:rsidR="00E678CA" w:rsidRDefault="00E678CA" w:rsidP="00E678CA">
      <w:pPr>
        <w:spacing w:line="360" w:lineRule="auto"/>
        <w:ind w:firstLine="284"/>
        <w:jc w:val="both"/>
      </w:pPr>
      <w:r>
        <w:t>Po kliknięciu w odpowiednią podkategori</w:t>
      </w:r>
      <w:r w:rsidR="00034DA6">
        <w:t>ę</w:t>
      </w:r>
      <w:r>
        <w:t>, klient zostaje przeniesiony do nowej strony na której znajdują się odpowie</w:t>
      </w:r>
      <w:r w:rsidR="0076565C">
        <w:t>dnie produkty.</w:t>
      </w:r>
      <w:r w:rsidR="00442EF4">
        <w:t xml:space="preserve"> </w:t>
      </w:r>
      <w:r w:rsidR="0076565C">
        <w:t>Na rys. 4.7 wybrano podkategori</w:t>
      </w:r>
      <w:r w:rsidR="00034DA6">
        <w:t>ę</w:t>
      </w:r>
      <w:r w:rsidR="0076565C">
        <w:t xml:space="preserve"> laptopy</w:t>
      </w:r>
      <w:r>
        <w:t xml:space="preserve">. Użytkownik ma do dyspozycji filtry szczegółowe oraz filtry sortujące. </w:t>
      </w:r>
    </w:p>
    <w:p w:rsidR="00E33C74" w:rsidRDefault="000E799E" w:rsidP="00195F3D">
      <w:pPr>
        <w:spacing w:line="360" w:lineRule="auto"/>
        <w:jc w:val="center"/>
      </w:pPr>
      <w:r>
        <w:rPr>
          <w:noProof/>
          <w:lang w:eastAsia="pl-PL"/>
        </w:rPr>
        <w:lastRenderedPageBreak/>
        <w:drawing>
          <wp:inline distT="0" distB="0" distL="0" distR="0">
            <wp:extent cx="4467600" cy="2426400"/>
            <wp:effectExtent l="0" t="0" r="0" b="0"/>
            <wp:docPr id="9" name="Obraz 9" descr="C:\Users\kwachu\Desktop\zdjecia do pracy\glow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7600" cy="2426400"/>
                    </a:xfrm>
                    <a:prstGeom prst="rect">
                      <a:avLst/>
                    </a:prstGeom>
                    <a:noFill/>
                    <a:ln>
                      <a:noFill/>
                    </a:ln>
                  </pic:spPr>
                </pic:pic>
              </a:graphicData>
            </a:graphic>
          </wp:inline>
        </w:drawing>
      </w:r>
    </w:p>
    <w:p w:rsidR="000E799E" w:rsidRPr="003E1A1B" w:rsidRDefault="000E799E" w:rsidP="003E1A1B">
      <w:pPr>
        <w:jc w:val="center"/>
        <w:rPr>
          <w:sz w:val="20"/>
        </w:rPr>
      </w:pPr>
      <w:r w:rsidRPr="003E1A1B">
        <w:rPr>
          <w:b/>
          <w:sz w:val="20"/>
        </w:rPr>
        <w:t>Rys. 4.</w:t>
      </w:r>
      <w:r w:rsidR="00961A03" w:rsidRPr="003E1A1B">
        <w:rPr>
          <w:b/>
          <w:sz w:val="20"/>
        </w:rPr>
        <w:t>7</w:t>
      </w:r>
      <w:r w:rsidR="008850FF">
        <w:rPr>
          <w:b/>
          <w:sz w:val="20"/>
        </w:rPr>
        <w:t xml:space="preserve"> </w:t>
      </w:r>
      <w:r w:rsidRPr="003E1A1B">
        <w:rPr>
          <w:sz w:val="20"/>
        </w:rPr>
        <w:t>Lista produktów podkategorii laptopy</w:t>
      </w:r>
    </w:p>
    <w:p w:rsidR="003E1A1B" w:rsidRPr="003E1A1B" w:rsidRDefault="003E1A1B" w:rsidP="003E1A1B">
      <w:pPr>
        <w:jc w:val="center"/>
        <w:rPr>
          <w:sz w:val="20"/>
        </w:rPr>
      </w:pPr>
    </w:p>
    <w:p w:rsidR="00E678CA" w:rsidRPr="00BE4897" w:rsidRDefault="00E678CA" w:rsidP="00E678CA">
      <w:pPr>
        <w:spacing w:line="360" w:lineRule="auto"/>
        <w:ind w:firstLine="284"/>
        <w:jc w:val="both"/>
      </w:pPr>
      <w:r w:rsidRPr="00BE4897">
        <w:t>System filtrów szczegółowych znajduj</w:t>
      </w:r>
      <w:r w:rsidR="00034DA6">
        <w:t>e</w:t>
      </w:r>
      <w:r w:rsidRPr="00BE4897">
        <w:t xml:space="preserve"> się po lewej stronie na rys. 4.</w:t>
      </w:r>
      <w:r w:rsidR="00961A03">
        <w:t>7</w:t>
      </w:r>
      <w:r w:rsidRPr="00BE4897">
        <w:t xml:space="preserve"> oraz jest zautomatyzowany, co pozwala na szybkie dodawanie bądź usuwanie filtrów z panelu administratora. Każdy przedmiot w bazie danych posiada kolumny o nazwach </w:t>
      </w:r>
      <w:r w:rsidRPr="008B3E57">
        <w:rPr>
          <w:i/>
        </w:rPr>
        <w:t>parametr_1</w:t>
      </w:r>
      <w:r w:rsidRPr="00BE4897">
        <w:t xml:space="preserve"> do </w:t>
      </w:r>
      <w:r w:rsidRPr="008B3E57">
        <w:rPr>
          <w:i/>
        </w:rPr>
        <w:t>parametr_9</w:t>
      </w:r>
      <w:r w:rsidRPr="00BE4897">
        <w:t xml:space="preserve">. Dodatkowo w bazie znajduje się tabela o nazwie </w:t>
      </w:r>
      <w:proofErr w:type="spellStart"/>
      <w:r w:rsidRPr="008B3E57">
        <w:rPr>
          <w:i/>
        </w:rPr>
        <w:t>nazwy_filtrów</w:t>
      </w:r>
      <w:proofErr w:type="spellEnd"/>
      <w:r w:rsidR="00576286" w:rsidRPr="00BE4897">
        <w:t>,</w:t>
      </w:r>
      <w:r w:rsidRPr="00BE4897">
        <w:t xml:space="preserve"> w której dla każdej kategorii i dla każdego parametru znajdują się nazwy główne np. dla laptopów</w:t>
      </w:r>
      <w:r w:rsidR="00BE4897">
        <w:t>,</w:t>
      </w:r>
      <w:r w:rsidRPr="00BE4897">
        <w:t xml:space="preserve"> </w:t>
      </w:r>
      <w:r w:rsidRPr="008B3E57">
        <w:rPr>
          <w:i/>
        </w:rPr>
        <w:t>parametr_2</w:t>
      </w:r>
      <w:r w:rsidRPr="00BE4897">
        <w:t xml:space="preserve"> odpowiada nazwie </w:t>
      </w:r>
      <w:r w:rsidRPr="008B3E57">
        <w:rPr>
          <w:i/>
        </w:rPr>
        <w:t>System operacyjny</w:t>
      </w:r>
      <w:r w:rsidRPr="00BE4897">
        <w:t xml:space="preserve"> z tabeli </w:t>
      </w:r>
      <w:proofErr w:type="spellStart"/>
      <w:r w:rsidRPr="008B3E57">
        <w:rPr>
          <w:i/>
        </w:rPr>
        <w:t>nazwy_filtrów</w:t>
      </w:r>
      <w:proofErr w:type="spellEnd"/>
      <w:r w:rsidRPr="00BE4897">
        <w:t xml:space="preserve"> z kolumny </w:t>
      </w:r>
      <w:r w:rsidRPr="008B3E57">
        <w:rPr>
          <w:i/>
        </w:rPr>
        <w:t>p2</w:t>
      </w:r>
      <w:r w:rsidRPr="00BE4897">
        <w:t>. Natomiast wszystkie dostępne parametry, dla danej kategor</w:t>
      </w:r>
      <w:r w:rsidR="00311EEC">
        <w:t>ii produktu, są przechowywane w </w:t>
      </w:r>
      <w:r w:rsidRPr="00BE4897">
        <w:t>tabeli filtry. Reasumując, każdy produkt może posiadać maksymalnie 9 filtrów</w:t>
      </w:r>
      <w:r w:rsidR="008B3E57">
        <w:t>,</w:t>
      </w:r>
      <w:r w:rsidRPr="00BE4897">
        <w:t xml:space="preserve"> jeżeli do głównej kategorii produktu zostały przypisane specjalne nazwy oraz ich parametry. </w:t>
      </w:r>
    </w:p>
    <w:p w:rsidR="00E678CA" w:rsidRDefault="00E678CA" w:rsidP="00E678CA">
      <w:pPr>
        <w:spacing w:line="360" w:lineRule="auto"/>
        <w:ind w:firstLine="284"/>
        <w:jc w:val="both"/>
      </w:pPr>
      <w:r w:rsidRPr="00BE4897">
        <w:t>System filtrów sortujących z rys. 4.</w:t>
      </w:r>
      <w:r w:rsidR="00961A03">
        <w:t>8</w:t>
      </w:r>
      <w:r w:rsidR="006267F6">
        <w:t>,</w:t>
      </w:r>
      <w:r w:rsidR="00442EF4">
        <w:t xml:space="preserve"> </w:t>
      </w:r>
      <w:r w:rsidRPr="00BE4897">
        <w:t>pozwala użytkownikowi w łatwy sposób posortować produkty według własnych potrzeb takich jak: popularność, cena od najniższej, cena od najwyższej i ocena od najlepszej. Sortowanie według popularności korzysta z ilości wyświetleń danego produktu</w:t>
      </w:r>
      <w:r w:rsidR="00576286" w:rsidRPr="00BE4897">
        <w:t>,</w:t>
      </w:r>
      <w:r w:rsidRPr="00BE4897">
        <w:t xml:space="preserve"> natomiast ocena od najlepszej pobiera średnią z ocen dodawanych przez zalogowanych klientów.</w:t>
      </w:r>
    </w:p>
    <w:p w:rsidR="0053389A" w:rsidRDefault="0053389A" w:rsidP="00195F3D">
      <w:pPr>
        <w:spacing w:line="360" w:lineRule="auto"/>
        <w:jc w:val="center"/>
      </w:pPr>
      <w:r>
        <w:rPr>
          <w:noProof/>
          <w:lang w:eastAsia="pl-PL"/>
        </w:rPr>
        <w:drawing>
          <wp:inline distT="0" distB="0" distL="0" distR="0">
            <wp:extent cx="2889849" cy="1833894"/>
            <wp:effectExtent l="0" t="0" r="0" b="0"/>
            <wp:docPr id="10" name="Obraz 10" descr="C:\Users\kwachu\Desktop\zdjecia do pracy\glow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2215" cy="1841741"/>
                    </a:xfrm>
                    <a:prstGeom prst="rect">
                      <a:avLst/>
                    </a:prstGeom>
                    <a:noFill/>
                    <a:ln>
                      <a:noFill/>
                    </a:ln>
                  </pic:spPr>
                </pic:pic>
              </a:graphicData>
            </a:graphic>
          </wp:inline>
        </w:drawing>
      </w:r>
    </w:p>
    <w:p w:rsidR="0053389A" w:rsidRPr="003E1A1B" w:rsidRDefault="0053389A" w:rsidP="003E1A1B">
      <w:pPr>
        <w:jc w:val="center"/>
        <w:rPr>
          <w:sz w:val="20"/>
        </w:rPr>
      </w:pPr>
      <w:r w:rsidRPr="003E1A1B">
        <w:rPr>
          <w:b/>
          <w:sz w:val="20"/>
        </w:rPr>
        <w:t>Rys. 4.</w:t>
      </w:r>
      <w:r w:rsidR="00961A03" w:rsidRPr="003E1A1B">
        <w:rPr>
          <w:b/>
          <w:sz w:val="20"/>
        </w:rPr>
        <w:t>8</w:t>
      </w:r>
      <w:r w:rsidRPr="003E1A1B">
        <w:rPr>
          <w:b/>
          <w:sz w:val="20"/>
        </w:rPr>
        <w:t xml:space="preserve"> </w:t>
      </w:r>
      <w:r w:rsidRPr="003E1A1B">
        <w:rPr>
          <w:sz w:val="20"/>
        </w:rPr>
        <w:t>Sortowanie listy produktów</w:t>
      </w:r>
    </w:p>
    <w:p w:rsidR="00E678CA" w:rsidRDefault="00E678CA" w:rsidP="00E678CA">
      <w:pPr>
        <w:spacing w:line="360" w:lineRule="auto"/>
        <w:ind w:firstLine="284"/>
        <w:jc w:val="both"/>
      </w:pPr>
      <w:r w:rsidRPr="00BE4897">
        <w:lastRenderedPageBreak/>
        <w:t>Następna strona, któr</w:t>
      </w:r>
      <w:r w:rsidR="00326342">
        <w:t>ą</w:t>
      </w:r>
      <w:r w:rsidRPr="00BE4897">
        <w:t xml:space="preserve"> włącza się poprzez kliknięcie w dany produkt, przedstawia cały opis danego przedmiotu tj. cena, ilość w magazynie, opis, specyfikacja i opinie. Podstrona</w:t>
      </w:r>
      <w:r>
        <w:t xml:space="preserve"> </w:t>
      </w:r>
      <w:proofErr w:type="spellStart"/>
      <w:r>
        <w:rPr>
          <w:i/>
        </w:rPr>
        <w:t>select.php</w:t>
      </w:r>
      <w:proofErr w:type="spellEnd"/>
      <w:r>
        <w:t xml:space="preserve"> działa na zasadzie pobierania z URL odpowiedniej wartości ID przedmiotu, po czym pobiera odpowiednie dane z bazy danych, które następnie zostają wyświetlone. Jeżeli wartość ID nie występuje w bazie, strona poinformuje użytkownika odpowiednim komunikatem. Całość została przedstawiona na rys. 4.</w:t>
      </w:r>
      <w:r w:rsidR="00961A03">
        <w:t>9</w:t>
      </w:r>
      <w:r>
        <w:t xml:space="preserve">. </w:t>
      </w:r>
    </w:p>
    <w:p w:rsidR="00E678CA" w:rsidRDefault="00E678CA" w:rsidP="00195F3D">
      <w:pPr>
        <w:spacing w:line="360" w:lineRule="auto"/>
        <w:jc w:val="center"/>
      </w:pPr>
      <w:r>
        <w:rPr>
          <w:noProof/>
          <w:lang w:eastAsia="pl-PL"/>
        </w:rPr>
        <w:drawing>
          <wp:inline distT="0" distB="0" distL="0" distR="0">
            <wp:extent cx="5183679" cy="4114800"/>
            <wp:effectExtent l="0" t="0" r="0" b="0"/>
            <wp:docPr id="1" name="Obraz 1" descr="C:\Users\kwachu\Desktop\glow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glowne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600" cy="4117913"/>
                    </a:xfrm>
                    <a:prstGeom prst="rect">
                      <a:avLst/>
                    </a:prstGeom>
                    <a:noFill/>
                    <a:ln>
                      <a:noFill/>
                    </a:ln>
                  </pic:spPr>
                </pic:pic>
              </a:graphicData>
            </a:graphic>
          </wp:inline>
        </w:drawing>
      </w:r>
    </w:p>
    <w:p w:rsidR="00E678CA" w:rsidRDefault="00E678CA" w:rsidP="003E1A1B">
      <w:pPr>
        <w:jc w:val="center"/>
        <w:rPr>
          <w:sz w:val="20"/>
        </w:rPr>
      </w:pPr>
      <w:r w:rsidRPr="003E1A1B">
        <w:rPr>
          <w:b/>
          <w:sz w:val="20"/>
        </w:rPr>
        <w:t>Rys 4.</w:t>
      </w:r>
      <w:r w:rsidR="00961A03" w:rsidRPr="003E1A1B">
        <w:rPr>
          <w:b/>
          <w:sz w:val="20"/>
        </w:rPr>
        <w:t>9</w:t>
      </w:r>
      <w:r w:rsidRPr="003E1A1B">
        <w:rPr>
          <w:b/>
          <w:sz w:val="20"/>
        </w:rPr>
        <w:t xml:space="preserve"> </w:t>
      </w:r>
      <w:r w:rsidRPr="003E1A1B">
        <w:rPr>
          <w:sz w:val="20"/>
        </w:rPr>
        <w:t xml:space="preserve">Strona </w:t>
      </w:r>
      <w:proofErr w:type="spellStart"/>
      <w:r w:rsidRPr="003E1A1B">
        <w:rPr>
          <w:sz w:val="20"/>
        </w:rPr>
        <w:t>select.php</w:t>
      </w:r>
      <w:proofErr w:type="spellEnd"/>
      <w:r w:rsidRPr="003E1A1B">
        <w:rPr>
          <w:sz w:val="20"/>
        </w:rPr>
        <w:t xml:space="preserve"> przedstawiająca informacje o poszczególnym produkcie</w:t>
      </w:r>
    </w:p>
    <w:p w:rsidR="000510BA" w:rsidRPr="003E1A1B" w:rsidRDefault="000510BA" w:rsidP="003E1A1B">
      <w:pPr>
        <w:jc w:val="center"/>
        <w:rPr>
          <w:sz w:val="20"/>
        </w:rPr>
      </w:pPr>
    </w:p>
    <w:p w:rsidR="00E678CA" w:rsidRDefault="00E678CA" w:rsidP="00E678CA">
      <w:pPr>
        <w:spacing w:line="360" w:lineRule="auto"/>
        <w:ind w:firstLine="284"/>
        <w:jc w:val="both"/>
      </w:pPr>
      <w:r>
        <w:t xml:space="preserve">Każdy zalogowany klient może dodać po jednej opinii dla każdego przedmiotu oraz </w:t>
      </w:r>
      <w:r w:rsidR="00326342">
        <w:t xml:space="preserve">wystawiać </w:t>
      </w:r>
      <w:r>
        <w:t>pozytywne lub negatywne oceny dla poszczególnych komentarzy. Rys. 4.</w:t>
      </w:r>
      <w:r w:rsidR="00961A03">
        <w:t>10</w:t>
      </w:r>
      <w:r>
        <w:t xml:space="preserve"> przedstawia panel dodawania opinii. Ocena waha się od 1 do 6. Należy podać imię komentującego oraz minimum 10 znaków </w:t>
      </w:r>
      <w:r w:rsidR="006C395A">
        <w:t>opinii</w:t>
      </w:r>
      <w:r>
        <w:t>. Komentarze</w:t>
      </w:r>
      <w:r w:rsidR="003D5A81">
        <w:t>,</w:t>
      </w:r>
      <w:r>
        <w:t xml:space="preserve"> które są niezgodne z regulaminem, są usuwane przez pracownika. Rys. 4.</w:t>
      </w:r>
      <w:r w:rsidR="004B26CC">
        <w:t>1</w:t>
      </w:r>
      <w:r w:rsidR="00961A03">
        <w:t>1</w:t>
      </w:r>
      <w:r>
        <w:t xml:space="preserve"> prezentuje pomyślnie dodaną opini</w:t>
      </w:r>
      <w:r w:rsidR="00326342">
        <w:t>ę</w:t>
      </w:r>
      <w:r w:rsidR="00B141B1">
        <w:t>, pozytywną ocenę komentarza oraz</w:t>
      </w:r>
      <w:r>
        <w:t xml:space="preserve"> brak możliwości dodania</w:t>
      </w:r>
      <w:r w:rsidR="00B141B1">
        <w:t xml:space="preserve"> kolejnego komentarza</w:t>
      </w:r>
      <w:r>
        <w:t>. Klient może sortować komentarze w zależności od oceny np. Wszystkie komentarze z oceną 5 produktu.</w:t>
      </w:r>
    </w:p>
    <w:p w:rsidR="00E678CA" w:rsidRDefault="00E678CA" w:rsidP="000510BA">
      <w:pPr>
        <w:jc w:val="center"/>
      </w:pPr>
      <w:r>
        <w:rPr>
          <w:noProof/>
          <w:lang w:eastAsia="pl-PL"/>
        </w:rPr>
        <w:lastRenderedPageBreak/>
        <w:drawing>
          <wp:inline distT="0" distB="0" distL="0" distR="0">
            <wp:extent cx="4468633" cy="2299647"/>
            <wp:effectExtent l="0" t="0" r="0" b="0"/>
            <wp:docPr id="3" name="Obraz 3" descr="C:\Users\kwachu\Desktop\glow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glowne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2045" cy="2301403"/>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961A03" w:rsidRPr="00E75525">
        <w:rPr>
          <w:b/>
          <w:sz w:val="20"/>
        </w:rPr>
        <w:t>10</w:t>
      </w:r>
      <w:r w:rsidRPr="00E75525">
        <w:rPr>
          <w:b/>
          <w:sz w:val="20"/>
        </w:rPr>
        <w:t xml:space="preserve"> </w:t>
      </w:r>
      <w:r w:rsidRPr="00E75525">
        <w:rPr>
          <w:sz w:val="20"/>
        </w:rPr>
        <w:t>Panel dodawania opinii</w:t>
      </w:r>
    </w:p>
    <w:p w:rsidR="000510BA" w:rsidRPr="00E75525" w:rsidRDefault="000510BA" w:rsidP="000510BA">
      <w:pPr>
        <w:jc w:val="center"/>
        <w:rPr>
          <w:sz w:val="20"/>
        </w:rPr>
      </w:pPr>
    </w:p>
    <w:p w:rsidR="00E678CA" w:rsidRDefault="00E678CA" w:rsidP="00195F3D">
      <w:pPr>
        <w:spacing w:line="360" w:lineRule="auto"/>
        <w:jc w:val="center"/>
      </w:pPr>
      <w:r>
        <w:rPr>
          <w:noProof/>
          <w:lang w:eastAsia="pl-PL"/>
        </w:rPr>
        <w:drawing>
          <wp:inline distT="0" distB="0" distL="0" distR="0">
            <wp:extent cx="4467600" cy="2332800"/>
            <wp:effectExtent l="0" t="0" r="0" b="0"/>
            <wp:docPr id="7" name="Obraz 7" descr="C:\Users\kwachu\Desktop\glow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glowne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600" cy="2332800"/>
                    </a:xfrm>
                    <a:prstGeom prst="rect">
                      <a:avLst/>
                    </a:prstGeom>
                    <a:noFill/>
                    <a:ln>
                      <a:noFill/>
                    </a:ln>
                  </pic:spPr>
                </pic:pic>
              </a:graphicData>
            </a:graphic>
          </wp:inline>
        </w:drawing>
      </w:r>
    </w:p>
    <w:p w:rsidR="00E678CA" w:rsidRDefault="00E678CA" w:rsidP="000510BA">
      <w:pPr>
        <w:jc w:val="center"/>
        <w:rPr>
          <w:sz w:val="20"/>
        </w:rPr>
      </w:pPr>
      <w:r w:rsidRPr="00E75525">
        <w:rPr>
          <w:b/>
          <w:sz w:val="20"/>
        </w:rPr>
        <w:t>Rys. 4.</w:t>
      </w:r>
      <w:r w:rsidR="004B26CC" w:rsidRPr="00E75525">
        <w:rPr>
          <w:b/>
          <w:sz w:val="20"/>
        </w:rPr>
        <w:t>1</w:t>
      </w:r>
      <w:r w:rsidR="00961A03" w:rsidRPr="00E75525">
        <w:rPr>
          <w:b/>
          <w:sz w:val="20"/>
        </w:rPr>
        <w:t>1</w:t>
      </w:r>
      <w:r w:rsidR="008850FF">
        <w:rPr>
          <w:b/>
          <w:sz w:val="20"/>
        </w:rPr>
        <w:t xml:space="preserve"> </w:t>
      </w:r>
      <w:r w:rsidRPr="00E75525">
        <w:rPr>
          <w:sz w:val="20"/>
        </w:rPr>
        <w:t>Opinia dla produktu</w:t>
      </w:r>
    </w:p>
    <w:p w:rsidR="000510BA" w:rsidRPr="000510BA" w:rsidRDefault="000510BA" w:rsidP="000510BA">
      <w:pPr>
        <w:jc w:val="center"/>
        <w:rPr>
          <w:sz w:val="20"/>
        </w:rPr>
      </w:pPr>
    </w:p>
    <w:p w:rsidR="00524D04" w:rsidRDefault="0073185C" w:rsidP="00E72D9D">
      <w:pPr>
        <w:pStyle w:val="Nagwek3"/>
      </w:pPr>
      <w:bookmarkStart w:id="39" w:name="_Toc30596967"/>
      <w:r>
        <w:t xml:space="preserve">Rejestracja, </w:t>
      </w:r>
      <w:r w:rsidR="00524D04" w:rsidRPr="00C57843">
        <w:t>logowanie</w:t>
      </w:r>
      <w:r>
        <w:t xml:space="preserve"> oraz przypominanie hasła</w:t>
      </w:r>
      <w:bookmarkEnd w:id="39"/>
    </w:p>
    <w:p w:rsidR="00C139E3" w:rsidRDefault="00D23DC8" w:rsidP="00C139E3">
      <w:pPr>
        <w:spacing w:line="360" w:lineRule="auto"/>
        <w:ind w:firstLine="284"/>
        <w:jc w:val="both"/>
      </w:pPr>
      <w:r>
        <w:t>Każdy klient, który chce kupić produkt, musi utworzyć własne konto. Jest to niezbędne do poprawnego przeprowadzenia zamówienia.</w:t>
      </w:r>
      <w:r w:rsidR="000C53B4">
        <w:t xml:space="preserve"> Logowanie oraz rejestracja jest chronione przez </w:t>
      </w:r>
      <w:proofErr w:type="spellStart"/>
      <w:r w:rsidR="000C53B4">
        <w:t>reCAPTACH</w:t>
      </w:r>
      <w:proofErr w:type="spellEnd"/>
      <w:r w:rsidR="000C53B4">
        <w:t>, który chroni system przez nadmiernym</w:t>
      </w:r>
      <w:r w:rsidR="000C53B4" w:rsidRPr="0074673A">
        <w:t xml:space="preserve"> spamem</w:t>
      </w:r>
      <w:r w:rsidR="000C53B4">
        <w:t>.</w:t>
      </w:r>
      <w:r>
        <w:t xml:space="preserve"> </w:t>
      </w:r>
      <w:r w:rsidR="000C53B4">
        <w:t>Rejestracja wymaga podania kolejno, login</w:t>
      </w:r>
      <w:r w:rsidR="00665048">
        <w:t>u</w:t>
      </w:r>
      <w:r w:rsidR="000C53B4">
        <w:t xml:space="preserve">, </w:t>
      </w:r>
      <w:r w:rsidR="00357943">
        <w:t>imi</w:t>
      </w:r>
      <w:r w:rsidR="00665048">
        <w:t>enia</w:t>
      </w:r>
      <w:r w:rsidR="000C53B4">
        <w:t>, nazwisk</w:t>
      </w:r>
      <w:r w:rsidR="00665048">
        <w:t>a</w:t>
      </w:r>
      <w:r w:rsidR="000C53B4">
        <w:t xml:space="preserve">, płci, </w:t>
      </w:r>
      <w:r w:rsidR="00665048">
        <w:t xml:space="preserve">adresu </w:t>
      </w:r>
      <w:r w:rsidR="000C53B4">
        <w:t>e-mail, dwa razy hasł</w:t>
      </w:r>
      <w:r w:rsidR="00665048">
        <w:t>a</w:t>
      </w:r>
      <w:r w:rsidR="000C53B4">
        <w:t xml:space="preserve"> oraz </w:t>
      </w:r>
      <w:r w:rsidR="00665048">
        <w:t xml:space="preserve">akceptacji </w:t>
      </w:r>
      <w:r w:rsidR="000C53B4">
        <w:t>regulamin</w:t>
      </w:r>
      <w:r w:rsidR="00665048">
        <w:t>u</w:t>
      </w:r>
      <w:r w:rsidR="00A01725">
        <w:t xml:space="preserve"> (rys. 4.12)</w:t>
      </w:r>
      <w:r w:rsidR="000C53B4">
        <w:t xml:space="preserve">. </w:t>
      </w:r>
      <w:r w:rsidR="00357943">
        <w:t>Jeżeli wszystko zostało wpisane poprawnie, na podany e-mail zostanie wysłana automatyczn</w:t>
      </w:r>
      <w:r w:rsidR="00026CB4">
        <w:t>ie</w:t>
      </w:r>
      <w:r w:rsidR="00357943">
        <w:t xml:space="preserve"> wiadomość z wygenerowanym linkiem do aktywacji konta</w:t>
      </w:r>
      <w:r w:rsidR="00AE49EF">
        <w:t xml:space="preserve"> oraz dane zostaną wprowadzone do bazy</w:t>
      </w:r>
      <w:r w:rsidR="00357943">
        <w:t xml:space="preserve">. </w:t>
      </w:r>
      <w:r w:rsidR="00AE49EF">
        <w:t xml:space="preserve">Hasło w bazie jest szyfrowane za pomocą algorytmu </w:t>
      </w:r>
      <w:proofErr w:type="spellStart"/>
      <w:r w:rsidR="00AE49EF">
        <w:t>bcrypt</w:t>
      </w:r>
      <w:proofErr w:type="spellEnd"/>
      <w:r w:rsidR="00AE49EF">
        <w:t>, dlatego też kolumna w tablicy musi mieć możliwość wpisania minimum 60 znaków. W </w:t>
      </w:r>
      <w:r w:rsidR="00123908">
        <w:t>przypadku błędnego wpisania danych, system poinformuje</w:t>
      </w:r>
      <w:r w:rsidR="00043466">
        <w:t>,</w:t>
      </w:r>
      <w:r w:rsidR="00123908">
        <w:t xml:space="preserve"> co zostało źle zrobione</w:t>
      </w:r>
      <w:r w:rsidR="00704CB2">
        <w:t>, zachowując przy tym wcześniejsze dane.</w:t>
      </w:r>
      <w:r w:rsidR="002F7F88">
        <w:t xml:space="preserve"> Użytkownik</w:t>
      </w:r>
      <w:r w:rsidR="00026CB4">
        <w:t>,</w:t>
      </w:r>
      <w:r w:rsidR="002F7F88">
        <w:t xml:space="preserve"> który nie aktywuje swojego konta, nie będzie miał do niego dostę</w:t>
      </w:r>
      <w:r w:rsidR="00A01725">
        <w:t>pu.</w:t>
      </w:r>
    </w:p>
    <w:p w:rsidR="000D54BB" w:rsidRDefault="00E511FC" w:rsidP="00195F3D">
      <w:pPr>
        <w:spacing w:line="360" w:lineRule="auto"/>
        <w:jc w:val="center"/>
      </w:pPr>
      <w:r>
        <w:rPr>
          <w:noProof/>
          <w:lang w:eastAsia="pl-PL"/>
        </w:rPr>
        <w:lastRenderedPageBreak/>
        <w:drawing>
          <wp:inline distT="0" distB="0" distL="0" distR="0">
            <wp:extent cx="4467600" cy="2145600"/>
            <wp:effectExtent l="0" t="0" r="0" b="0"/>
            <wp:docPr id="13" name="Obraz 13" descr="C:\Users\kwachu\Desktop\zdjecia do pracy\logow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logowani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600" cy="2145600"/>
                    </a:xfrm>
                    <a:prstGeom prst="rect">
                      <a:avLst/>
                    </a:prstGeom>
                    <a:noFill/>
                    <a:ln>
                      <a:noFill/>
                    </a:ln>
                  </pic:spPr>
                </pic:pic>
              </a:graphicData>
            </a:graphic>
          </wp:inline>
        </w:drawing>
      </w:r>
    </w:p>
    <w:p w:rsidR="000D54BB" w:rsidRPr="00E75525" w:rsidRDefault="008850FF" w:rsidP="00E75525">
      <w:pPr>
        <w:jc w:val="center"/>
        <w:rPr>
          <w:sz w:val="20"/>
        </w:rPr>
      </w:pPr>
      <w:r>
        <w:rPr>
          <w:b/>
          <w:sz w:val="20"/>
        </w:rPr>
        <w:t>Rys. 4.12</w:t>
      </w:r>
      <w:r w:rsidR="000D54BB" w:rsidRPr="00E75525">
        <w:rPr>
          <w:sz w:val="20"/>
        </w:rPr>
        <w:t xml:space="preserve"> Formularz rejestracji nowego użytkownika</w:t>
      </w:r>
    </w:p>
    <w:p w:rsidR="00A941A9" w:rsidRDefault="00A941A9" w:rsidP="00026CB4">
      <w:pPr>
        <w:spacing w:line="360" w:lineRule="auto"/>
        <w:ind w:firstLine="284"/>
        <w:jc w:val="both"/>
        <w:rPr>
          <w:rFonts w:asciiTheme="minorHAnsi" w:hAnsiTheme="minorHAnsi" w:cstheme="minorHAnsi"/>
          <w:color w:val="000000" w:themeColor="text1"/>
          <w:szCs w:val="24"/>
        </w:rPr>
      </w:pPr>
      <w:r>
        <w:t xml:space="preserve">Wszystkie dane zostały prawidłowo wprowadzone i na adres e-mail został wysłany </w:t>
      </w:r>
      <w:r w:rsidR="00026CB4">
        <w:t xml:space="preserve">następujący </w:t>
      </w:r>
      <w:r w:rsidRPr="00A941A9">
        <w:rPr>
          <w:rFonts w:asciiTheme="minorHAnsi" w:hAnsiTheme="minorHAnsi" w:cstheme="minorHAnsi"/>
        </w:rPr>
        <w:t>link:</w:t>
      </w:r>
      <w:r>
        <w:rPr>
          <w:rFonts w:asciiTheme="minorHAnsi" w:hAnsiTheme="minorHAnsi" w:cstheme="minorHAnsi"/>
        </w:rPr>
        <w:t xml:space="preserve"> </w:t>
      </w:r>
      <w:r w:rsidR="00026CB4">
        <w:rPr>
          <w:rFonts w:asciiTheme="minorHAnsi" w:hAnsiTheme="minorHAnsi" w:cstheme="minorHAnsi"/>
        </w:rPr>
        <w:tab/>
      </w:r>
      <w:r w:rsidR="00026CB4">
        <w:rPr>
          <w:rFonts w:asciiTheme="minorHAnsi" w:hAnsiTheme="minorHAnsi" w:cstheme="minorHAnsi"/>
        </w:rPr>
        <w:br/>
      </w:r>
      <w:hyperlink r:id="rId36" w:history="1">
        <w:r w:rsidRPr="00A941A9">
          <w:rPr>
            <w:rStyle w:val="Hipercze"/>
            <w:rFonts w:asciiTheme="minorHAnsi" w:hAnsiTheme="minorHAnsi" w:cstheme="minorHAnsi"/>
            <w:i/>
            <w:color w:val="000000" w:themeColor="text1"/>
            <w:szCs w:val="24"/>
            <w:u w:val="none"/>
          </w:rPr>
          <w:t>http://localhost/</w:t>
        </w:r>
        <w:r w:rsidR="00DC78C8">
          <w:rPr>
            <w:rStyle w:val="Hipercze"/>
            <w:rFonts w:asciiTheme="minorHAnsi" w:hAnsiTheme="minorHAnsi" w:cstheme="minorHAnsi"/>
            <w:i/>
            <w:color w:val="000000" w:themeColor="text1"/>
            <w:szCs w:val="24"/>
            <w:u w:val="none"/>
          </w:rPr>
          <w:t>kseshop</w:t>
        </w:r>
        <w:r w:rsidRPr="00A941A9">
          <w:rPr>
            <w:rStyle w:val="Hipercze"/>
            <w:rFonts w:asciiTheme="minorHAnsi" w:hAnsiTheme="minorHAnsi" w:cstheme="minorHAnsi"/>
            <w:i/>
            <w:color w:val="000000" w:themeColor="text1"/>
            <w:szCs w:val="24"/>
            <w:u w:val="none"/>
          </w:rPr>
          <w:t>/confirmation.php?</w:t>
        </w:r>
        <w:r w:rsidR="00026CB4">
          <w:rPr>
            <w:rStyle w:val="Hipercze"/>
            <w:rFonts w:asciiTheme="minorHAnsi" w:hAnsiTheme="minorHAnsi" w:cstheme="minorHAnsi"/>
            <w:i/>
            <w:color w:val="000000" w:themeColor="text1"/>
            <w:szCs w:val="24"/>
            <w:u w:val="none"/>
          </w:rPr>
          <w:br/>
        </w:r>
        <w:r w:rsidRPr="00A941A9">
          <w:rPr>
            <w:rStyle w:val="Hipercze"/>
            <w:rFonts w:asciiTheme="minorHAnsi" w:hAnsiTheme="minorHAnsi" w:cstheme="minorHAnsi"/>
            <w:i/>
            <w:color w:val="000000" w:themeColor="text1"/>
            <w:szCs w:val="24"/>
            <w:u w:val="none"/>
          </w:rPr>
          <w:t>key=56dbe91f1ed1622a728eeceb626d2b2f27560e90ae0fabc86579b0a408f9a0579da9</w:t>
        </w:r>
      </w:hyperlink>
      <w:r w:rsidRPr="00A941A9">
        <w:rPr>
          <w:rFonts w:asciiTheme="minorHAnsi" w:hAnsiTheme="minorHAnsi" w:cstheme="minorHAnsi"/>
          <w:color w:val="000000" w:themeColor="text1"/>
          <w:szCs w:val="24"/>
        </w:rPr>
        <w:t xml:space="preserve"> </w:t>
      </w:r>
      <w:r w:rsidR="00026CB4">
        <w:rPr>
          <w:rFonts w:asciiTheme="minorHAnsi" w:hAnsiTheme="minorHAnsi" w:cstheme="minorHAnsi"/>
          <w:color w:val="000000" w:themeColor="text1"/>
          <w:szCs w:val="24"/>
        </w:rPr>
        <w:tab/>
      </w:r>
      <w:r w:rsidR="00026CB4">
        <w:rPr>
          <w:rFonts w:asciiTheme="minorHAnsi" w:hAnsiTheme="minorHAnsi" w:cstheme="minorHAnsi"/>
          <w:color w:val="000000" w:themeColor="text1"/>
          <w:szCs w:val="24"/>
        </w:rPr>
        <w:br/>
      </w:r>
      <w:r>
        <w:rPr>
          <w:rFonts w:asciiTheme="minorHAnsi" w:hAnsiTheme="minorHAnsi" w:cstheme="minorHAnsi"/>
          <w:color w:val="000000" w:themeColor="text1"/>
          <w:szCs w:val="24"/>
        </w:rPr>
        <w:t xml:space="preserve">Jest to zakodowany algorytmem kryptograficznym MD5 </w:t>
      </w:r>
      <w:r w:rsidR="000C780C">
        <w:rPr>
          <w:rFonts w:asciiTheme="minorHAnsi" w:hAnsiTheme="minorHAnsi" w:cstheme="minorHAnsi"/>
          <w:color w:val="000000" w:themeColor="text1"/>
          <w:szCs w:val="24"/>
        </w:rPr>
        <w:t xml:space="preserve">klucz, </w:t>
      </w:r>
      <w:r>
        <w:rPr>
          <w:rFonts w:asciiTheme="minorHAnsi" w:hAnsiTheme="minorHAnsi" w:cstheme="minorHAnsi"/>
          <w:color w:val="000000" w:themeColor="text1"/>
          <w:szCs w:val="24"/>
        </w:rPr>
        <w:t xml:space="preserve">w którym znajduje się </w:t>
      </w:r>
      <w:proofErr w:type="spellStart"/>
      <w:r>
        <w:rPr>
          <w:rFonts w:asciiTheme="minorHAnsi" w:hAnsiTheme="minorHAnsi" w:cstheme="minorHAnsi"/>
          <w:color w:val="000000" w:themeColor="text1"/>
          <w:szCs w:val="24"/>
        </w:rPr>
        <w:t>nick</w:t>
      </w:r>
      <w:proofErr w:type="spellEnd"/>
      <w:r>
        <w:rPr>
          <w:rFonts w:asciiTheme="minorHAnsi" w:hAnsiTheme="minorHAnsi" w:cstheme="minorHAnsi"/>
          <w:color w:val="000000" w:themeColor="text1"/>
          <w:szCs w:val="24"/>
        </w:rPr>
        <w:t xml:space="preserve">, imię oraz id użytkownika. </w:t>
      </w:r>
      <w:r w:rsidR="001D0B58">
        <w:rPr>
          <w:rFonts w:asciiTheme="minorHAnsi" w:hAnsiTheme="minorHAnsi" w:cstheme="minorHAnsi"/>
          <w:color w:val="000000" w:themeColor="text1"/>
          <w:szCs w:val="24"/>
        </w:rPr>
        <w:t xml:space="preserve">Gdy link zostanie wklejony do przeglądarki, konto zostanie aktywowane a nowy użytkownik będzie miał dostęp do panelu oraz możliwość </w:t>
      </w:r>
      <w:r w:rsidR="00C92F0D">
        <w:rPr>
          <w:rFonts w:asciiTheme="minorHAnsi" w:hAnsiTheme="minorHAnsi" w:cstheme="minorHAnsi"/>
          <w:color w:val="000000" w:themeColor="text1"/>
          <w:szCs w:val="24"/>
        </w:rPr>
        <w:t>tworzenia zamówienia.</w:t>
      </w:r>
      <w:r w:rsidR="00D30D97">
        <w:rPr>
          <w:rFonts w:asciiTheme="minorHAnsi" w:hAnsiTheme="minorHAnsi" w:cstheme="minorHAnsi"/>
          <w:color w:val="000000" w:themeColor="text1"/>
          <w:szCs w:val="24"/>
        </w:rPr>
        <w:t xml:space="preserve"> Logowanie odbywa się za pomocą sesji, która trwa do momentu wylogowania</w:t>
      </w:r>
      <w:r w:rsidR="00D63B86">
        <w:rPr>
          <w:rFonts w:asciiTheme="minorHAnsi" w:hAnsiTheme="minorHAnsi" w:cstheme="minorHAnsi"/>
          <w:color w:val="000000" w:themeColor="text1"/>
          <w:szCs w:val="24"/>
        </w:rPr>
        <w:t xml:space="preserve"> przez odpowiedni przycisk</w:t>
      </w:r>
      <w:r w:rsidR="00DF241D">
        <w:rPr>
          <w:rFonts w:asciiTheme="minorHAnsi" w:hAnsiTheme="minorHAnsi" w:cstheme="minorHAnsi"/>
          <w:color w:val="000000" w:themeColor="text1"/>
          <w:szCs w:val="24"/>
        </w:rPr>
        <w:t>. Rys. 4.13 przedstawia panel logowania, natomiast rys. 4.14</w:t>
      </w:r>
      <w:r w:rsidR="00785127">
        <w:rPr>
          <w:rFonts w:asciiTheme="minorHAnsi" w:hAnsiTheme="minorHAnsi" w:cstheme="minorHAnsi"/>
          <w:color w:val="000000" w:themeColor="text1"/>
          <w:szCs w:val="24"/>
        </w:rPr>
        <w:t xml:space="preserve"> pasek górny zalogowanego użytkownika</w:t>
      </w:r>
      <w:r w:rsidR="00DF241D">
        <w:rPr>
          <w:rFonts w:asciiTheme="minorHAnsi" w:hAnsiTheme="minorHAnsi" w:cstheme="minorHAnsi"/>
          <w:color w:val="000000" w:themeColor="text1"/>
          <w:szCs w:val="24"/>
        </w:rPr>
        <w:t>.</w:t>
      </w:r>
    </w:p>
    <w:p w:rsidR="00957886" w:rsidRDefault="00957886"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2142000"/>
            <wp:effectExtent l="0" t="0" r="0" b="0"/>
            <wp:docPr id="12" name="Obraz 12" descr="C:\Users\kwachu\Desktop\zdjecia do pracy\logow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logowanie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67600" cy="2142000"/>
                    </a:xfrm>
                    <a:prstGeom prst="rect">
                      <a:avLst/>
                    </a:prstGeom>
                    <a:noFill/>
                    <a:ln>
                      <a:noFill/>
                    </a:ln>
                  </pic:spPr>
                </pic:pic>
              </a:graphicData>
            </a:graphic>
          </wp:inline>
        </w:drawing>
      </w:r>
    </w:p>
    <w:p w:rsidR="00957886" w:rsidRDefault="008850FF" w:rsidP="00E75525">
      <w:pPr>
        <w:jc w:val="center"/>
        <w:rPr>
          <w:rFonts w:asciiTheme="minorHAnsi" w:hAnsiTheme="minorHAnsi" w:cstheme="minorHAnsi"/>
          <w:sz w:val="20"/>
        </w:rPr>
      </w:pPr>
      <w:r>
        <w:rPr>
          <w:rFonts w:asciiTheme="minorHAnsi" w:hAnsiTheme="minorHAnsi" w:cstheme="minorHAnsi"/>
          <w:b/>
          <w:sz w:val="20"/>
        </w:rPr>
        <w:t>Rys. 4.13</w:t>
      </w:r>
      <w:r w:rsidR="00957886" w:rsidRPr="00E75525">
        <w:rPr>
          <w:rFonts w:asciiTheme="minorHAnsi" w:hAnsiTheme="minorHAnsi" w:cstheme="minorHAnsi"/>
          <w:sz w:val="20"/>
        </w:rPr>
        <w:t xml:space="preserve"> Panel logowania</w:t>
      </w:r>
    </w:p>
    <w:p w:rsidR="008850FF" w:rsidRPr="00E75525" w:rsidRDefault="008850FF" w:rsidP="00E75525">
      <w:pPr>
        <w:jc w:val="center"/>
        <w:rPr>
          <w:rFonts w:asciiTheme="minorHAnsi" w:hAnsiTheme="minorHAnsi" w:cstheme="minorHAnsi"/>
          <w:sz w:val="20"/>
        </w:rPr>
      </w:pPr>
    </w:p>
    <w:p w:rsidR="00785127" w:rsidRDefault="00785127" w:rsidP="00195F3D">
      <w:pPr>
        <w:spacing w:line="360" w:lineRule="auto"/>
        <w:jc w:val="center"/>
        <w:rPr>
          <w:rFonts w:asciiTheme="minorHAnsi" w:hAnsiTheme="minorHAnsi" w:cstheme="minorHAnsi"/>
        </w:rPr>
      </w:pPr>
      <w:r>
        <w:rPr>
          <w:rFonts w:asciiTheme="minorHAnsi" w:hAnsiTheme="minorHAnsi" w:cstheme="minorHAnsi"/>
          <w:noProof/>
          <w:lang w:eastAsia="pl-PL"/>
        </w:rPr>
        <w:drawing>
          <wp:inline distT="0" distB="0" distL="0" distR="0">
            <wp:extent cx="4467600" cy="1022400"/>
            <wp:effectExtent l="0" t="0" r="0" b="0"/>
            <wp:docPr id="14" name="Obraz 14" descr="C:\Users\kwachu\Desktop\zdjecia do pracy\logowan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logowanie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7600" cy="1022400"/>
                    </a:xfrm>
                    <a:prstGeom prst="rect">
                      <a:avLst/>
                    </a:prstGeom>
                    <a:noFill/>
                    <a:ln>
                      <a:noFill/>
                    </a:ln>
                  </pic:spPr>
                </pic:pic>
              </a:graphicData>
            </a:graphic>
          </wp:inline>
        </w:drawing>
      </w:r>
    </w:p>
    <w:p w:rsidR="00785127" w:rsidRPr="00E75525" w:rsidRDefault="008850FF" w:rsidP="00E75525">
      <w:pPr>
        <w:jc w:val="center"/>
        <w:rPr>
          <w:rFonts w:asciiTheme="minorHAnsi" w:hAnsiTheme="minorHAnsi" w:cstheme="minorHAnsi"/>
          <w:sz w:val="20"/>
        </w:rPr>
      </w:pPr>
      <w:r>
        <w:rPr>
          <w:rFonts w:asciiTheme="minorHAnsi" w:hAnsiTheme="minorHAnsi" w:cstheme="minorHAnsi"/>
          <w:b/>
          <w:sz w:val="20"/>
        </w:rPr>
        <w:t>Rys. 4.14</w:t>
      </w:r>
      <w:r w:rsidR="00785127" w:rsidRPr="00E75525">
        <w:rPr>
          <w:rFonts w:asciiTheme="minorHAnsi" w:hAnsiTheme="minorHAnsi" w:cstheme="minorHAnsi"/>
          <w:b/>
          <w:sz w:val="20"/>
        </w:rPr>
        <w:t xml:space="preserve"> </w:t>
      </w:r>
      <w:r w:rsidR="00785127" w:rsidRPr="00E75525">
        <w:rPr>
          <w:rFonts w:asciiTheme="minorHAnsi" w:hAnsiTheme="minorHAnsi" w:cstheme="minorHAnsi"/>
          <w:sz w:val="20"/>
        </w:rPr>
        <w:t>Pasek górny zalogowanego użytkownika</w:t>
      </w:r>
    </w:p>
    <w:p w:rsidR="008B6033" w:rsidRPr="00957886" w:rsidRDefault="00B008DC" w:rsidP="008B6033">
      <w:pPr>
        <w:spacing w:line="360" w:lineRule="auto"/>
        <w:ind w:firstLine="284"/>
        <w:jc w:val="both"/>
        <w:rPr>
          <w:rFonts w:asciiTheme="minorHAnsi" w:hAnsiTheme="minorHAnsi" w:cstheme="minorHAnsi"/>
        </w:rPr>
      </w:pPr>
      <w:r>
        <w:rPr>
          <w:rFonts w:asciiTheme="minorHAnsi" w:hAnsiTheme="minorHAnsi" w:cstheme="minorHAnsi"/>
        </w:rPr>
        <w:lastRenderedPageBreak/>
        <w:t xml:space="preserve">Gdy użytkownik zapomni swojego hasła, może skorzystać z </w:t>
      </w:r>
      <w:r w:rsidR="0074673A">
        <w:rPr>
          <w:rFonts w:asciiTheme="minorHAnsi" w:hAnsiTheme="minorHAnsi" w:cstheme="minorHAnsi"/>
        </w:rPr>
        <w:t xml:space="preserve">narzędzia </w:t>
      </w:r>
      <w:r w:rsidR="0074673A" w:rsidRPr="0074673A">
        <w:rPr>
          <w:rFonts w:asciiTheme="minorHAnsi" w:hAnsiTheme="minorHAnsi" w:cstheme="minorHAnsi"/>
          <w:i/>
        </w:rPr>
        <w:t>nie pamiętam hasła</w:t>
      </w:r>
      <w:r w:rsidR="00872332">
        <w:rPr>
          <w:rFonts w:asciiTheme="minorHAnsi" w:hAnsiTheme="minorHAnsi" w:cstheme="minorHAnsi"/>
        </w:rPr>
        <w:t xml:space="preserve">. Wystarczy podać login </w:t>
      </w:r>
      <w:r w:rsidR="0007150E">
        <w:rPr>
          <w:rFonts w:asciiTheme="minorHAnsi" w:hAnsiTheme="minorHAnsi" w:cstheme="minorHAnsi"/>
        </w:rPr>
        <w:t>lub</w:t>
      </w:r>
      <w:r w:rsidR="00872332">
        <w:rPr>
          <w:rFonts w:asciiTheme="minorHAnsi" w:hAnsiTheme="minorHAnsi" w:cstheme="minorHAnsi"/>
        </w:rPr>
        <w:t xml:space="preserve"> e-mail, po czym zaszyfrowany link zostaje wysł</w:t>
      </w:r>
      <w:r w:rsidR="00060856">
        <w:rPr>
          <w:rFonts w:asciiTheme="minorHAnsi" w:hAnsiTheme="minorHAnsi" w:cstheme="minorHAnsi"/>
        </w:rPr>
        <w:t>any na adres email podany podczas rejestracji</w:t>
      </w:r>
      <w:r w:rsidR="00872332">
        <w:rPr>
          <w:rFonts w:asciiTheme="minorHAnsi" w:hAnsiTheme="minorHAnsi" w:cstheme="minorHAnsi"/>
        </w:rPr>
        <w:t xml:space="preserve"> </w:t>
      </w:r>
      <w:r w:rsidR="00DE7B17">
        <w:rPr>
          <w:rFonts w:asciiTheme="minorHAnsi" w:hAnsiTheme="minorHAnsi" w:cstheme="minorHAnsi"/>
        </w:rPr>
        <w:t xml:space="preserve">i </w:t>
      </w:r>
      <w:r w:rsidR="00872332">
        <w:rPr>
          <w:rFonts w:asciiTheme="minorHAnsi" w:hAnsiTheme="minorHAnsi" w:cstheme="minorHAnsi"/>
        </w:rPr>
        <w:t>użytkownik bez problemu może zmienić swoje hasło na nowe.</w:t>
      </w:r>
      <w:r>
        <w:rPr>
          <w:rFonts w:asciiTheme="minorHAnsi" w:hAnsiTheme="minorHAnsi" w:cstheme="minorHAnsi"/>
        </w:rPr>
        <w:t xml:space="preserve"> Gdy </w:t>
      </w:r>
      <w:r w:rsidR="001E3564">
        <w:rPr>
          <w:rFonts w:asciiTheme="minorHAnsi" w:hAnsiTheme="minorHAnsi" w:cstheme="minorHAnsi"/>
        </w:rPr>
        <w:t>link z wiadomości e-mail zostanie wykorzystany</w:t>
      </w:r>
      <w:r>
        <w:rPr>
          <w:rFonts w:asciiTheme="minorHAnsi" w:hAnsiTheme="minorHAnsi" w:cstheme="minorHAnsi"/>
        </w:rPr>
        <w:t xml:space="preserve">, z bazy zostanie usunięty klucz i </w:t>
      </w:r>
      <w:r w:rsidR="009736D0">
        <w:rPr>
          <w:rFonts w:asciiTheme="minorHAnsi" w:hAnsiTheme="minorHAnsi" w:cstheme="minorHAnsi"/>
        </w:rPr>
        <w:t>dalsze korzystanie z klucza zostanie zablokowane.</w:t>
      </w:r>
      <w:r w:rsidR="00386E7C">
        <w:rPr>
          <w:rFonts w:asciiTheme="minorHAnsi" w:hAnsiTheme="minorHAnsi" w:cstheme="minorHAnsi"/>
        </w:rPr>
        <w:t xml:space="preserve"> Klucz jest uniwersalny i szyfrowany algorytmem MD5</w:t>
      </w:r>
      <w:r w:rsidR="005A1250">
        <w:rPr>
          <w:rFonts w:asciiTheme="minorHAnsi" w:hAnsiTheme="minorHAnsi" w:cstheme="minorHAnsi"/>
        </w:rPr>
        <w:t>,</w:t>
      </w:r>
      <w:r w:rsidR="00386E7C">
        <w:rPr>
          <w:rFonts w:asciiTheme="minorHAnsi" w:hAnsiTheme="minorHAnsi" w:cstheme="minorHAnsi"/>
        </w:rPr>
        <w:t xml:space="preserve"> który składa się z</w:t>
      </w:r>
      <w:r w:rsidR="002C2997">
        <w:rPr>
          <w:rFonts w:asciiTheme="minorHAnsi" w:hAnsiTheme="minorHAnsi" w:cstheme="minorHAnsi"/>
        </w:rPr>
        <w:t xml:space="preserve"> imienia, nazwiska oraz daty.</w:t>
      </w:r>
    </w:p>
    <w:p w:rsidR="000C6D08" w:rsidRDefault="00524D04" w:rsidP="00E72D9D">
      <w:pPr>
        <w:pStyle w:val="Nagwek3"/>
      </w:pPr>
      <w:bookmarkStart w:id="40" w:name="_Toc30596968"/>
      <w:r w:rsidRPr="00C57843">
        <w:t>Tworzenie zamówienia</w:t>
      </w:r>
      <w:bookmarkEnd w:id="40"/>
    </w:p>
    <w:p w:rsidR="00C14899" w:rsidRDefault="00C14899" w:rsidP="008413EA">
      <w:pPr>
        <w:spacing w:line="360" w:lineRule="auto"/>
        <w:ind w:firstLine="284"/>
        <w:jc w:val="both"/>
      </w:pPr>
      <w:r>
        <w:t>Tworzenie zamówienie rozpoczyna się od wy</w:t>
      </w:r>
      <w:r w:rsidR="006F450A">
        <w:t>brania odpowiednich produktów i </w:t>
      </w:r>
      <w:r>
        <w:t xml:space="preserve">umieszczenia ich w koszyku. </w:t>
      </w:r>
      <w:r w:rsidR="005B51F0">
        <w:t>Przycisk odpowiadający za dodawanie do koszyka znajduje się na rys. 4.9. Jeżeli brakuje towaru to staje się</w:t>
      </w:r>
      <w:r w:rsidR="008413EA">
        <w:t xml:space="preserve"> on</w:t>
      </w:r>
      <w:r w:rsidR="005B51F0">
        <w:t xml:space="preserve"> nieaktywny.</w:t>
      </w:r>
      <w:r w:rsidR="00A26A6E">
        <w:t xml:space="preserve"> Przykładow</w:t>
      </w:r>
      <w:r w:rsidR="00411CB2">
        <w:t>a</w:t>
      </w:r>
      <w:r w:rsidR="00A26A6E">
        <w:t xml:space="preserve"> zawartość koszyka, na którym będzie się opierać zamówienie, jest pokazan</w:t>
      </w:r>
      <w:r w:rsidR="007C5521">
        <w:t>a</w:t>
      </w:r>
      <w:r w:rsidR="00A26A6E">
        <w:t xml:space="preserve"> na rys. 4.15.</w:t>
      </w:r>
    </w:p>
    <w:p w:rsidR="00F816A3" w:rsidRDefault="00F17E61" w:rsidP="00195F3D">
      <w:pPr>
        <w:spacing w:line="360" w:lineRule="auto"/>
        <w:jc w:val="center"/>
      </w:pPr>
      <w:r>
        <w:rPr>
          <w:noProof/>
          <w:lang w:eastAsia="pl-PL"/>
        </w:rPr>
        <w:drawing>
          <wp:inline distT="0" distB="0" distL="0" distR="0">
            <wp:extent cx="4467600" cy="2350800"/>
            <wp:effectExtent l="0" t="0" r="0" b="0"/>
            <wp:docPr id="17" name="Obraz 17" descr="C:\Users\kwachu\Desktop\zdjecia do pracy\glow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7600" cy="2350800"/>
                    </a:xfrm>
                    <a:prstGeom prst="rect">
                      <a:avLst/>
                    </a:prstGeom>
                    <a:noFill/>
                    <a:ln>
                      <a:noFill/>
                    </a:ln>
                  </pic:spPr>
                </pic:pic>
              </a:graphicData>
            </a:graphic>
          </wp:inline>
        </w:drawing>
      </w:r>
    </w:p>
    <w:p w:rsidR="00F17E61" w:rsidRPr="00E75525" w:rsidRDefault="008850FF" w:rsidP="00E75525">
      <w:pPr>
        <w:jc w:val="center"/>
        <w:rPr>
          <w:sz w:val="20"/>
        </w:rPr>
      </w:pPr>
      <w:r>
        <w:rPr>
          <w:b/>
          <w:sz w:val="20"/>
        </w:rPr>
        <w:t xml:space="preserve">Rys. 4.15 </w:t>
      </w:r>
      <w:r w:rsidR="00F17E61" w:rsidRPr="00E75525">
        <w:rPr>
          <w:sz w:val="20"/>
        </w:rPr>
        <w:t>Koszyk użytkownika z dwoma przedmiotami</w:t>
      </w:r>
    </w:p>
    <w:p w:rsidR="00A85EC9" w:rsidRPr="00E75525" w:rsidRDefault="00A85EC9" w:rsidP="00E75525">
      <w:pPr>
        <w:jc w:val="center"/>
        <w:rPr>
          <w:sz w:val="20"/>
        </w:rPr>
      </w:pPr>
    </w:p>
    <w:p w:rsidR="00F17E61" w:rsidRDefault="00F17E61" w:rsidP="008D1E84">
      <w:pPr>
        <w:spacing w:line="360" w:lineRule="auto"/>
        <w:ind w:firstLine="709"/>
        <w:jc w:val="both"/>
      </w:pPr>
      <w:r>
        <w:t>Użytkownik na etapie koszyka ma</w:t>
      </w:r>
      <w:r w:rsidR="005566E8">
        <w:t xml:space="preserve"> do dyspozycji</w:t>
      </w:r>
      <w:r>
        <w:t xml:space="preserve"> zwiększeni</w:t>
      </w:r>
      <w:r w:rsidR="00685A28">
        <w:t>e</w:t>
      </w:r>
      <w:r>
        <w:t xml:space="preserve"> ilości produktu czy też usunięci</w:t>
      </w:r>
      <w:r w:rsidR="00FE62D6">
        <w:t>e</w:t>
      </w:r>
      <w:r>
        <w:t xml:space="preserve"> go. W sytuacji gdy brakuje towaru, niebieski przycisk (plus) zamienia się w szary</w:t>
      </w:r>
      <w:r w:rsidR="00E3521D">
        <w:t xml:space="preserve"> i nie ma możliwości dodania większej ilości.</w:t>
      </w:r>
      <w:r w:rsidR="003A3F64">
        <w:t xml:space="preserve"> </w:t>
      </w:r>
      <w:r w:rsidR="00E3521D">
        <w:t>Natomiast gdy</w:t>
      </w:r>
      <w:r w:rsidR="00AF57FA">
        <w:t>by</w:t>
      </w:r>
      <w:r w:rsidR="00E3521D">
        <w:t xml:space="preserve"> w koszyku znajdował się</w:t>
      </w:r>
      <w:r w:rsidR="00A85EC9">
        <w:t xml:space="preserve"> produkt</w:t>
      </w:r>
      <w:r w:rsidR="00DC78C8">
        <w:t xml:space="preserve"> </w:t>
      </w:r>
      <w:r w:rsidR="005A1250">
        <w:t>w</w:t>
      </w:r>
      <w:r w:rsidR="00A85EC9">
        <w:t> </w:t>
      </w:r>
      <w:r w:rsidR="00E3521D">
        <w:t>ilości 5 sztuk</w:t>
      </w:r>
      <w:r w:rsidR="00672DB7">
        <w:t>,</w:t>
      </w:r>
      <w:r w:rsidR="00E3521D">
        <w:t xml:space="preserve"> a w tym samym czasie ktoś inny zakupił</w:t>
      </w:r>
      <w:r w:rsidR="003A3F64">
        <w:t>by</w:t>
      </w:r>
      <w:r w:rsidR="00E3521D">
        <w:t xml:space="preserve"> da</w:t>
      </w:r>
      <w:r w:rsidR="003A3F64">
        <w:t>ny towar</w:t>
      </w:r>
      <w:r w:rsidR="008C7820">
        <w:t>,</w:t>
      </w:r>
      <w:r w:rsidR="003A3F64">
        <w:t xml:space="preserve"> po czym sklep posiadałby tylko 4 sztuki, automat usunie z koszyka </w:t>
      </w:r>
      <w:r w:rsidR="00321E22">
        <w:t>nadmierną</w:t>
      </w:r>
      <w:r w:rsidR="003A3F64">
        <w:t xml:space="preserve"> ilość i wyrówna z aktualną liczbą znajdującą się w magazynie. W ostatniej sytuacji, </w:t>
      </w:r>
      <w:r w:rsidR="005A1250">
        <w:t xml:space="preserve">gdyby </w:t>
      </w:r>
      <w:r w:rsidR="003A3F64">
        <w:t>brakło towaru, klient zostanie poinformowany odpowiednim komunikatem</w:t>
      </w:r>
      <w:r w:rsidR="008C7820">
        <w:t>,</w:t>
      </w:r>
      <w:r w:rsidR="003A3F64">
        <w:t xml:space="preserve"> który został przedstawiony na rys. 4.16.</w:t>
      </w:r>
      <w:r w:rsidR="007849F3">
        <w:t xml:space="preserve"> W</w:t>
      </w:r>
      <w:r w:rsidR="00642865">
        <w:t> </w:t>
      </w:r>
      <w:r w:rsidR="007849F3">
        <w:t>takim przypadku, użytkownik ma do wyboru albo usunąć produkt albo skontaktować się</w:t>
      </w:r>
      <w:r w:rsidR="00722FFF">
        <w:t xml:space="preserve"> z </w:t>
      </w:r>
      <w:r w:rsidR="00DC78C8">
        <w:t>pracownikiem</w:t>
      </w:r>
      <w:r w:rsidR="007849F3">
        <w:t xml:space="preserve"> sklepu.</w:t>
      </w:r>
    </w:p>
    <w:p w:rsidR="00C46DF7" w:rsidRDefault="00516716" w:rsidP="00516716">
      <w:pPr>
        <w:spacing w:line="360" w:lineRule="auto"/>
        <w:jc w:val="center"/>
      </w:pPr>
      <w:r>
        <w:rPr>
          <w:noProof/>
          <w:lang w:eastAsia="pl-PL"/>
        </w:rPr>
        <w:lastRenderedPageBreak/>
        <w:drawing>
          <wp:inline distT="0" distB="0" distL="0" distR="0">
            <wp:extent cx="4467600" cy="1389600"/>
            <wp:effectExtent l="0" t="0" r="0" b="0"/>
            <wp:docPr id="18" name="Obraz 18" descr="C:\Users\kwachu\Desktop\zdjecia do pracy\glown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glown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7600" cy="1389600"/>
                    </a:xfrm>
                    <a:prstGeom prst="rect">
                      <a:avLst/>
                    </a:prstGeom>
                    <a:noFill/>
                    <a:ln>
                      <a:noFill/>
                    </a:ln>
                  </pic:spPr>
                </pic:pic>
              </a:graphicData>
            </a:graphic>
          </wp:inline>
        </w:drawing>
      </w:r>
    </w:p>
    <w:p w:rsidR="00516716" w:rsidRDefault="008850FF" w:rsidP="00516716">
      <w:pPr>
        <w:jc w:val="center"/>
        <w:rPr>
          <w:sz w:val="20"/>
          <w:szCs w:val="20"/>
        </w:rPr>
      </w:pPr>
      <w:r>
        <w:rPr>
          <w:b/>
          <w:sz w:val="20"/>
          <w:szCs w:val="20"/>
        </w:rPr>
        <w:t>Rys. 4.16</w:t>
      </w:r>
      <w:r w:rsidR="00516716">
        <w:rPr>
          <w:b/>
          <w:sz w:val="20"/>
          <w:szCs w:val="20"/>
        </w:rPr>
        <w:t xml:space="preserve"> </w:t>
      </w:r>
      <w:r w:rsidR="00516716">
        <w:rPr>
          <w:sz w:val="20"/>
          <w:szCs w:val="20"/>
        </w:rPr>
        <w:t>Komunikat braku towaru produktu znajdującego się w koszyku użytkownika</w:t>
      </w:r>
    </w:p>
    <w:p w:rsidR="000510BA" w:rsidRDefault="000510BA" w:rsidP="003A1EA2">
      <w:pPr>
        <w:spacing w:line="360" w:lineRule="auto"/>
        <w:ind w:firstLine="709"/>
        <w:jc w:val="both"/>
        <w:rPr>
          <w:sz w:val="20"/>
          <w:szCs w:val="20"/>
        </w:rPr>
      </w:pPr>
    </w:p>
    <w:p w:rsidR="00516716" w:rsidRDefault="008C7820" w:rsidP="003A1EA2">
      <w:pPr>
        <w:spacing w:line="360" w:lineRule="auto"/>
        <w:ind w:firstLine="709"/>
        <w:jc w:val="both"/>
        <w:rPr>
          <w:szCs w:val="24"/>
        </w:rPr>
      </w:pPr>
      <w:r w:rsidRPr="008C7820">
        <w:rPr>
          <w:szCs w:val="24"/>
        </w:rPr>
        <w:t>W kolejnym etapie</w:t>
      </w:r>
      <w:r>
        <w:rPr>
          <w:szCs w:val="24"/>
        </w:rPr>
        <w:t xml:space="preserve"> zamówienia, pojawia się formularz z informacjami o kliencie taki</w:t>
      </w:r>
      <w:r w:rsidR="005B5493">
        <w:rPr>
          <w:szCs w:val="24"/>
        </w:rPr>
        <w:t>mi</w:t>
      </w:r>
      <w:r>
        <w:rPr>
          <w:szCs w:val="24"/>
        </w:rPr>
        <w:t xml:space="preserve"> jak adres dostawy, dane kontaktowe oraz zaznaczenie</w:t>
      </w:r>
      <w:r w:rsidR="00DF7219">
        <w:rPr>
          <w:szCs w:val="24"/>
        </w:rPr>
        <w:t xml:space="preserve"> opcji osoba prywatna lub firma i potwierdzenie regulaminu.</w:t>
      </w:r>
      <w:r w:rsidR="00CE70B7">
        <w:rPr>
          <w:szCs w:val="24"/>
        </w:rPr>
        <w:t xml:space="preserve"> Rys 4.17. przedstawia wszystkie możliwe pola formularza gdy jest się osobą prywatną, natomiast dla firmy zostają usunięte niektóre elementy i dodane nowe co jest ukazane na rys 4.18.</w:t>
      </w:r>
    </w:p>
    <w:p w:rsidR="0021279D" w:rsidRDefault="009D1852" w:rsidP="009D1852">
      <w:pPr>
        <w:spacing w:line="360" w:lineRule="auto"/>
        <w:jc w:val="center"/>
        <w:rPr>
          <w:szCs w:val="24"/>
        </w:rPr>
      </w:pPr>
      <w:r>
        <w:rPr>
          <w:noProof/>
          <w:szCs w:val="24"/>
          <w:lang w:eastAsia="pl-PL"/>
        </w:rPr>
        <w:drawing>
          <wp:inline distT="0" distB="0" distL="0" distR="0">
            <wp:extent cx="4467600" cy="3729600"/>
            <wp:effectExtent l="0" t="0" r="0" b="0"/>
            <wp:docPr id="19" name="Obraz 19" descr="C:\Users\kwachu\Desktop\zdjecia do pracy\glown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wachu\Desktop\zdjecia do pracy\glowne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600" cy="3729600"/>
                    </a:xfrm>
                    <a:prstGeom prst="rect">
                      <a:avLst/>
                    </a:prstGeom>
                    <a:noFill/>
                    <a:ln>
                      <a:noFill/>
                    </a:ln>
                  </pic:spPr>
                </pic:pic>
              </a:graphicData>
            </a:graphic>
          </wp:inline>
        </w:drawing>
      </w:r>
    </w:p>
    <w:p w:rsidR="009D1852" w:rsidRPr="009D1852" w:rsidRDefault="008850FF" w:rsidP="009D1852">
      <w:pPr>
        <w:jc w:val="center"/>
        <w:rPr>
          <w:sz w:val="20"/>
          <w:szCs w:val="24"/>
        </w:rPr>
      </w:pPr>
      <w:r>
        <w:rPr>
          <w:b/>
          <w:sz w:val="20"/>
          <w:szCs w:val="24"/>
        </w:rPr>
        <w:t>Rys. 4.17</w:t>
      </w:r>
      <w:r w:rsidR="009D1852" w:rsidRPr="009D1852">
        <w:rPr>
          <w:b/>
          <w:sz w:val="20"/>
          <w:szCs w:val="24"/>
        </w:rPr>
        <w:t xml:space="preserve"> </w:t>
      </w:r>
      <w:r w:rsidR="009D1852" w:rsidRPr="009D1852">
        <w:rPr>
          <w:sz w:val="20"/>
          <w:szCs w:val="24"/>
        </w:rPr>
        <w:t>Formularz zamówienia dla osoby prywatnej z włączoną opcja faktura VAT</w:t>
      </w:r>
    </w:p>
    <w:p w:rsidR="009D1852" w:rsidRDefault="004A4928" w:rsidP="004A4928">
      <w:pPr>
        <w:jc w:val="center"/>
        <w:rPr>
          <w:sz w:val="20"/>
          <w:szCs w:val="24"/>
        </w:rPr>
      </w:pPr>
      <w:r>
        <w:rPr>
          <w:noProof/>
          <w:sz w:val="20"/>
          <w:szCs w:val="24"/>
          <w:lang w:eastAsia="pl-PL"/>
        </w:rPr>
        <w:lastRenderedPageBreak/>
        <w:drawing>
          <wp:inline distT="0" distB="0" distL="0" distR="0">
            <wp:extent cx="4467600" cy="2235600"/>
            <wp:effectExtent l="0" t="0" r="0" b="0"/>
            <wp:docPr id="20" name="Obraz 20" descr="C:\Users\kwachu\Desktop\zdjecia do pracy\glow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wachu\Desktop\zdjecia do pracy\glown1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inline>
        </w:drawing>
      </w:r>
    </w:p>
    <w:p w:rsidR="004A4928" w:rsidRPr="009D1852" w:rsidRDefault="008850FF" w:rsidP="004A4928">
      <w:pPr>
        <w:jc w:val="center"/>
        <w:rPr>
          <w:sz w:val="20"/>
          <w:szCs w:val="24"/>
        </w:rPr>
      </w:pPr>
      <w:r>
        <w:rPr>
          <w:b/>
          <w:sz w:val="20"/>
          <w:szCs w:val="24"/>
        </w:rPr>
        <w:t>Rys. 4.18</w:t>
      </w:r>
      <w:r w:rsidR="004A4928">
        <w:rPr>
          <w:b/>
          <w:sz w:val="20"/>
          <w:szCs w:val="24"/>
        </w:rPr>
        <w:t xml:space="preserve"> </w:t>
      </w:r>
      <w:r w:rsidR="004A4928" w:rsidRPr="009D1852">
        <w:rPr>
          <w:sz w:val="20"/>
          <w:szCs w:val="24"/>
        </w:rPr>
        <w:t xml:space="preserve">Formularz zamówienia dla </w:t>
      </w:r>
      <w:r w:rsidR="004A4928">
        <w:rPr>
          <w:sz w:val="20"/>
          <w:szCs w:val="24"/>
        </w:rPr>
        <w:t>firmy</w:t>
      </w:r>
    </w:p>
    <w:p w:rsidR="000510BA" w:rsidRDefault="000510BA" w:rsidP="001F6835">
      <w:pPr>
        <w:spacing w:line="360" w:lineRule="auto"/>
        <w:ind w:firstLine="709"/>
        <w:jc w:val="both"/>
        <w:rPr>
          <w:sz w:val="20"/>
          <w:szCs w:val="24"/>
        </w:rPr>
      </w:pPr>
    </w:p>
    <w:p w:rsidR="004A4928" w:rsidRDefault="00717E4F" w:rsidP="001F6835">
      <w:pPr>
        <w:spacing w:line="360" w:lineRule="auto"/>
        <w:ind w:firstLine="709"/>
        <w:jc w:val="both"/>
        <w:rPr>
          <w:szCs w:val="24"/>
        </w:rPr>
      </w:pPr>
      <w:r>
        <w:rPr>
          <w:szCs w:val="24"/>
        </w:rPr>
        <w:t>Aby była możliwość przejścia do następnego etapu zamówienia, klient musi popraw</w:t>
      </w:r>
      <w:r w:rsidR="005B5493">
        <w:rPr>
          <w:szCs w:val="24"/>
        </w:rPr>
        <w:t>n</w:t>
      </w:r>
      <w:r>
        <w:rPr>
          <w:szCs w:val="24"/>
        </w:rPr>
        <w:t>ie uzupełnić wszystkie wymaga</w:t>
      </w:r>
      <w:r w:rsidR="005B5493">
        <w:rPr>
          <w:szCs w:val="24"/>
        </w:rPr>
        <w:t>n</w:t>
      </w:r>
      <w:r>
        <w:rPr>
          <w:szCs w:val="24"/>
        </w:rPr>
        <w:t>e dane. System dokładnie sprawdza poprawność wprowadzonych informacji</w:t>
      </w:r>
      <w:r w:rsidR="0085765D">
        <w:rPr>
          <w:szCs w:val="24"/>
        </w:rPr>
        <w:t xml:space="preserve"> i jeżeli</w:t>
      </w:r>
      <w:r>
        <w:rPr>
          <w:szCs w:val="24"/>
        </w:rPr>
        <w:t xml:space="preserve"> wpisany tekst jest p</w:t>
      </w:r>
      <w:r w:rsidR="0085765D">
        <w:rPr>
          <w:szCs w:val="24"/>
        </w:rPr>
        <w:t>rawidłowy</w:t>
      </w:r>
      <w:r>
        <w:rPr>
          <w:szCs w:val="24"/>
        </w:rPr>
        <w:t>, pole zmieni kolor na zielon</w:t>
      </w:r>
      <w:r w:rsidR="005B5493">
        <w:rPr>
          <w:szCs w:val="24"/>
        </w:rPr>
        <w:t>y</w:t>
      </w:r>
      <w:r>
        <w:rPr>
          <w:szCs w:val="24"/>
        </w:rPr>
        <w:t xml:space="preserve">. </w:t>
      </w:r>
      <w:r w:rsidR="00531FC3">
        <w:rPr>
          <w:szCs w:val="24"/>
        </w:rPr>
        <w:t>W panelu użytkownika jest możliwość zapisania swoich danych adresowych bądź kontaktowych w celu automatycznego uzupełniania całego formularza.</w:t>
      </w:r>
      <w:r w:rsidR="009D58EB">
        <w:rPr>
          <w:szCs w:val="24"/>
        </w:rPr>
        <w:t xml:space="preserve"> </w:t>
      </w:r>
    </w:p>
    <w:p w:rsidR="001F6835" w:rsidRDefault="00EE324C" w:rsidP="001F6835">
      <w:pPr>
        <w:spacing w:line="360" w:lineRule="auto"/>
        <w:ind w:firstLine="709"/>
        <w:jc w:val="both"/>
        <w:rPr>
          <w:szCs w:val="24"/>
        </w:rPr>
      </w:pPr>
      <w:r>
        <w:rPr>
          <w:szCs w:val="24"/>
        </w:rPr>
        <w:t>Następnym etapem zamówienia jest wybór</w:t>
      </w:r>
      <w:r w:rsidR="0022275E">
        <w:rPr>
          <w:szCs w:val="24"/>
        </w:rPr>
        <w:t xml:space="preserve"> sposobu</w:t>
      </w:r>
      <w:r>
        <w:rPr>
          <w:szCs w:val="24"/>
        </w:rPr>
        <w:t xml:space="preserve"> dostawy oraz metod</w:t>
      </w:r>
      <w:r w:rsidR="0022275E">
        <w:rPr>
          <w:szCs w:val="24"/>
        </w:rPr>
        <w:t>y płatności i </w:t>
      </w:r>
      <w:r>
        <w:rPr>
          <w:szCs w:val="24"/>
        </w:rPr>
        <w:t>dodatkow</w:t>
      </w:r>
      <w:r w:rsidR="003A1EA2">
        <w:rPr>
          <w:szCs w:val="24"/>
        </w:rPr>
        <w:t>a</w:t>
      </w:r>
      <w:r>
        <w:rPr>
          <w:szCs w:val="24"/>
        </w:rPr>
        <w:t xml:space="preserve"> możliwość dodania wiadomości </w:t>
      </w:r>
      <w:r w:rsidR="00B92778">
        <w:rPr>
          <w:szCs w:val="24"/>
        </w:rPr>
        <w:t>dla</w:t>
      </w:r>
      <w:r>
        <w:rPr>
          <w:szCs w:val="24"/>
        </w:rPr>
        <w:t xml:space="preserve"> sprzedają</w:t>
      </w:r>
      <w:r w:rsidR="00C44572">
        <w:rPr>
          <w:szCs w:val="24"/>
        </w:rPr>
        <w:t>cego (rys 4.19).</w:t>
      </w:r>
    </w:p>
    <w:p w:rsidR="00E73947" w:rsidRDefault="00E73947" w:rsidP="00E73947">
      <w:pPr>
        <w:spacing w:line="360" w:lineRule="auto"/>
        <w:ind w:firstLine="709"/>
        <w:jc w:val="center"/>
        <w:rPr>
          <w:sz w:val="20"/>
          <w:szCs w:val="24"/>
        </w:rPr>
      </w:pPr>
      <w:r>
        <w:rPr>
          <w:noProof/>
          <w:sz w:val="20"/>
          <w:szCs w:val="24"/>
          <w:lang w:eastAsia="pl-PL"/>
        </w:rPr>
        <w:drawing>
          <wp:inline distT="0" distB="0" distL="0" distR="0">
            <wp:extent cx="4467600" cy="2491200"/>
            <wp:effectExtent l="0" t="0" r="0" b="0"/>
            <wp:docPr id="21" name="Obraz 21" descr="C:\Users\kwachu\Desktop\zdjecia do pracy\glown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wachu\Desktop\zdjecia do pracy\glowne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600" cy="2491200"/>
                    </a:xfrm>
                    <a:prstGeom prst="rect">
                      <a:avLst/>
                    </a:prstGeom>
                    <a:noFill/>
                    <a:ln>
                      <a:noFill/>
                    </a:ln>
                  </pic:spPr>
                </pic:pic>
              </a:graphicData>
            </a:graphic>
          </wp:inline>
        </w:drawing>
      </w:r>
    </w:p>
    <w:p w:rsidR="00E73947" w:rsidRDefault="008850FF" w:rsidP="00E73947">
      <w:pPr>
        <w:ind w:firstLine="709"/>
        <w:jc w:val="center"/>
        <w:rPr>
          <w:sz w:val="20"/>
          <w:szCs w:val="24"/>
        </w:rPr>
      </w:pPr>
      <w:r>
        <w:rPr>
          <w:b/>
          <w:sz w:val="20"/>
          <w:szCs w:val="24"/>
        </w:rPr>
        <w:t>Rys. 4.19</w:t>
      </w:r>
      <w:r w:rsidR="00E73947">
        <w:rPr>
          <w:sz w:val="20"/>
          <w:szCs w:val="24"/>
        </w:rPr>
        <w:t xml:space="preserve"> Etap dostawy i płatności zamówienia</w:t>
      </w:r>
    </w:p>
    <w:p w:rsidR="000510BA" w:rsidRDefault="000510BA" w:rsidP="00E73947">
      <w:pPr>
        <w:spacing w:line="360" w:lineRule="auto"/>
        <w:ind w:firstLine="709"/>
        <w:jc w:val="both"/>
        <w:rPr>
          <w:sz w:val="20"/>
          <w:szCs w:val="24"/>
        </w:rPr>
      </w:pPr>
    </w:p>
    <w:p w:rsidR="00E73947" w:rsidRDefault="000958C5" w:rsidP="00E73947">
      <w:pPr>
        <w:spacing w:line="360" w:lineRule="auto"/>
        <w:ind w:firstLine="709"/>
        <w:jc w:val="both"/>
        <w:rPr>
          <w:szCs w:val="24"/>
        </w:rPr>
      </w:pPr>
      <w:r>
        <w:rPr>
          <w:szCs w:val="24"/>
        </w:rPr>
        <w:t xml:space="preserve">Ostatnim krokiem do poprawnego złożenia zamówienia, jest potwierdzenie </w:t>
      </w:r>
      <w:r w:rsidR="00260B20">
        <w:rPr>
          <w:szCs w:val="24"/>
        </w:rPr>
        <w:t>wszystkich wprowadzonych danych (rys 4.20).</w:t>
      </w:r>
      <w:r w:rsidR="00C05EC2">
        <w:rPr>
          <w:szCs w:val="24"/>
        </w:rPr>
        <w:t xml:space="preserve"> </w:t>
      </w:r>
      <w:r w:rsidR="00035FB3">
        <w:rPr>
          <w:szCs w:val="24"/>
        </w:rPr>
        <w:t>Użytkownik</w:t>
      </w:r>
      <w:r w:rsidR="00C05EC2">
        <w:rPr>
          <w:szCs w:val="24"/>
        </w:rPr>
        <w:t xml:space="preserve"> w każdej chwili może zmienić swoje dane klikając w odpowiednie przyciski.</w:t>
      </w:r>
      <w:r w:rsidR="005D407D">
        <w:rPr>
          <w:szCs w:val="24"/>
        </w:rPr>
        <w:t xml:space="preserve"> </w:t>
      </w:r>
      <w:r w:rsidR="00573A3B">
        <w:rPr>
          <w:szCs w:val="24"/>
        </w:rPr>
        <w:t>Sklep posiada opcje z udzielaniem rabatów</w:t>
      </w:r>
      <w:r w:rsidR="005D407D">
        <w:rPr>
          <w:szCs w:val="24"/>
        </w:rPr>
        <w:t xml:space="preserve">. </w:t>
      </w:r>
      <w:r w:rsidR="00222572">
        <w:rPr>
          <w:szCs w:val="24"/>
        </w:rPr>
        <w:t xml:space="preserve">Aby go użyć, należy wpisać kod i kliknąć przycisk sprawdź kod rabatowy. </w:t>
      </w:r>
      <w:r w:rsidR="005D407D">
        <w:rPr>
          <w:szCs w:val="24"/>
        </w:rPr>
        <w:t xml:space="preserve">Jeżeli </w:t>
      </w:r>
      <w:r w:rsidR="00222572">
        <w:rPr>
          <w:szCs w:val="24"/>
        </w:rPr>
        <w:t xml:space="preserve">kod </w:t>
      </w:r>
      <w:r w:rsidR="005D407D">
        <w:rPr>
          <w:szCs w:val="24"/>
        </w:rPr>
        <w:t xml:space="preserve">jest aktywny, cena zostanie zmniejszona o </w:t>
      </w:r>
      <w:r w:rsidR="0022275E">
        <w:rPr>
          <w:szCs w:val="24"/>
        </w:rPr>
        <w:t xml:space="preserve">określony </w:t>
      </w:r>
      <w:r w:rsidR="005D407D">
        <w:rPr>
          <w:szCs w:val="24"/>
        </w:rPr>
        <w:t>procent. Używanie kodu rabatowego zostało pokazane na rys 4.20.</w:t>
      </w:r>
    </w:p>
    <w:p w:rsidR="00CA6FA8" w:rsidRDefault="00CA6FA8" w:rsidP="00CA6FA8">
      <w:pPr>
        <w:spacing w:line="360" w:lineRule="auto"/>
        <w:jc w:val="center"/>
        <w:rPr>
          <w:szCs w:val="24"/>
        </w:rPr>
      </w:pPr>
      <w:r>
        <w:rPr>
          <w:noProof/>
          <w:szCs w:val="24"/>
          <w:lang w:eastAsia="pl-PL"/>
        </w:rPr>
        <w:lastRenderedPageBreak/>
        <w:drawing>
          <wp:inline distT="0" distB="0" distL="0" distR="0">
            <wp:extent cx="4467600" cy="3351600"/>
            <wp:effectExtent l="0" t="0" r="0" b="0"/>
            <wp:docPr id="22" name="Obraz 22" descr="C:\Users\kwachu\Desktop\zdjecia do pracy\glown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wachu\Desktop\zdjecia do pracy\glowne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600" cy="3351600"/>
                    </a:xfrm>
                    <a:prstGeom prst="rect">
                      <a:avLst/>
                    </a:prstGeom>
                    <a:noFill/>
                    <a:ln>
                      <a:noFill/>
                    </a:ln>
                  </pic:spPr>
                </pic:pic>
              </a:graphicData>
            </a:graphic>
          </wp:inline>
        </w:drawing>
      </w:r>
    </w:p>
    <w:p w:rsidR="00CA6FA8" w:rsidRDefault="00CA6FA8" w:rsidP="00CA6FA8">
      <w:pPr>
        <w:jc w:val="center"/>
        <w:rPr>
          <w:sz w:val="20"/>
          <w:szCs w:val="24"/>
        </w:rPr>
      </w:pPr>
      <w:r>
        <w:rPr>
          <w:b/>
          <w:sz w:val="20"/>
          <w:szCs w:val="24"/>
        </w:rPr>
        <w:t xml:space="preserve">Rys. </w:t>
      </w:r>
      <w:r w:rsidR="008850FF">
        <w:rPr>
          <w:b/>
          <w:sz w:val="20"/>
          <w:szCs w:val="24"/>
        </w:rPr>
        <w:t>4.19</w:t>
      </w:r>
      <w:r>
        <w:rPr>
          <w:sz w:val="20"/>
          <w:szCs w:val="24"/>
        </w:rPr>
        <w:t xml:space="preserve"> Potwierdzenie wprowadzonych danych z nakazem płatności</w:t>
      </w:r>
    </w:p>
    <w:p w:rsidR="008850FF" w:rsidRDefault="008850FF" w:rsidP="00CA6FA8">
      <w:pPr>
        <w:jc w:val="center"/>
        <w:rPr>
          <w:sz w:val="20"/>
          <w:szCs w:val="24"/>
        </w:rPr>
      </w:pPr>
    </w:p>
    <w:p w:rsidR="00CA6FA8" w:rsidRDefault="00D873CB" w:rsidP="008B48B0">
      <w:pPr>
        <w:spacing w:line="360" w:lineRule="auto"/>
        <w:jc w:val="center"/>
        <w:rPr>
          <w:szCs w:val="24"/>
        </w:rPr>
      </w:pPr>
      <w:r>
        <w:rPr>
          <w:noProof/>
          <w:szCs w:val="24"/>
          <w:lang w:eastAsia="pl-PL"/>
        </w:rPr>
        <w:drawing>
          <wp:inline distT="0" distB="0" distL="0" distR="0">
            <wp:extent cx="4467600" cy="1188000"/>
            <wp:effectExtent l="0" t="0" r="0" b="0"/>
            <wp:docPr id="24" name="Obraz 24" descr="C:\Users\kwachu\Desktop\zdjecia do pracy\glown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wachu\Desktop\zdjecia do pracy\glowne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600" cy="1188000"/>
                    </a:xfrm>
                    <a:prstGeom prst="rect">
                      <a:avLst/>
                    </a:prstGeom>
                    <a:noFill/>
                    <a:ln>
                      <a:noFill/>
                    </a:ln>
                  </pic:spPr>
                </pic:pic>
              </a:graphicData>
            </a:graphic>
          </wp:inline>
        </w:drawing>
      </w:r>
    </w:p>
    <w:p w:rsidR="008B48B0" w:rsidRDefault="008850FF" w:rsidP="008B48B0">
      <w:pPr>
        <w:jc w:val="center"/>
        <w:rPr>
          <w:sz w:val="20"/>
          <w:szCs w:val="24"/>
        </w:rPr>
      </w:pPr>
      <w:r>
        <w:rPr>
          <w:b/>
          <w:sz w:val="20"/>
          <w:szCs w:val="24"/>
        </w:rPr>
        <w:t>Rys. 4.20</w:t>
      </w:r>
      <w:r w:rsidR="008B48B0">
        <w:rPr>
          <w:sz w:val="20"/>
          <w:szCs w:val="24"/>
        </w:rPr>
        <w:t xml:space="preserve"> Poprawność działania kodu rabatowego</w:t>
      </w:r>
    </w:p>
    <w:p w:rsidR="000510BA" w:rsidRDefault="000510BA" w:rsidP="005F515F">
      <w:pPr>
        <w:spacing w:line="360" w:lineRule="auto"/>
        <w:ind w:firstLine="709"/>
        <w:jc w:val="both"/>
        <w:rPr>
          <w:sz w:val="20"/>
          <w:szCs w:val="24"/>
        </w:rPr>
      </w:pPr>
    </w:p>
    <w:p w:rsidR="008B48B0" w:rsidRPr="00CA6FA8" w:rsidRDefault="002E33D4" w:rsidP="005F515F">
      <w:pPr>
        <w:spacing w:line="360" w:lineRule="auto"/>
        <w:ind w:firstLine="709"/>
        <w:jc w:val="both"/>
        <w:rPr>
          <w:szCs w:val="24"/>
        </w:rPr>
      </w:pPr>
      <w:r>
        <w:rPr>
          <w:szCs w:val="24"/>
        </w:rPr>
        <w:t xml:space="preserve">Gdy wszystkie dane są poprawnie wpisane, ostatnim krokiem jest kliknięcie przycisku złóż zamówienie. </w:t>
      </w:r>
      <w:r w:rsidR="00FC7BA4">
        <w:rPr>
          <w:szCs w:val="24"/>
        </w:rPr>
        <w:t xml:space="preserve">W sytuacji gdyby minutę wcześniej inny klient kupił ten sam przedmiot, co spowodowało by zmniejszenie ilości produktu w magazynie do liczby mniejszej niż w koszyku lub sklep zdecydował by o nagłej zmianie ceny, klient dostanie odpowiedni komunikat. </w:t>
      </w:r>
      <w:r w:rsidR="000A3A81">
        <w:rPr>
          <w:szCs w:val="24"/>
        </w:rPr>
        <w:t>Po złożeniu zamówienia, użytkownik dostaje informacj</w:t>
      </w:r>
      <w:r w:rsidR="0022275E">
        <w:rPr>
          <w:szCs w:val="24"/>
        </w:rPr>
        <w:t>ę</w:t>
      </w:r>
      <w:r w:rsidR="000A3A81">
        <w:rPr>
          <w:szCs w:val="24"/>
        </w:rPr>
        <w:t>, że na adres e-mail zostały przesłane odpowiednie informacje oraz wyświetla się numer zamówienia.</w:t>
      </w:r>
      <w:r w:rsidR="00776707">
        <w:rPr>
          <w:szCs w:val="24"/>
        </w:rPr>
        <w:t xml:space="preserve"> </w:t>
      </w:r>
      <w:r w:rsidR="0022275E">
        <w:rPr>
          <w:szCs w:val="24"/>
        </w:rPr>
        <w:t>W </w:t>
      </w:r>
      <w:r w:rsidR="00776707">
        <w:rPr>
          <w:szCs w:val="24"/>
        </w:rPr>
        <w:t xml:space="preserve">poczcie możemy znaleźć </w:t>
      </w:r>
      <w:r w:rsidR="00E90D05">
        <w:rPr>
          <w:szCs w:val="24"/>
        </w:rPr>
        <w:t>szczegóły</w:t>
      </w:r>
      <w:r w:rsidR="00776707">
        <w:rPr>
          <w:szCs w:val="24"/>
        </w:rPr>
        <w:t xml:space="preserve"> odnośnie zamówienia tj. zakupione produkty, wartość zamówienia, sposób dostawy, sposób płatności, wszystkie dane, informacje dla sprzedającego oraz w przypadku wybraniu metody płatność z góry, dane do przelewu.</w:t>
      </w:r>
      <w:r w:rsidR="00401243">
        <w:rPr>
          <w:szCs w:val="24"/>
        </w:rPr>
        <w:t xml:space="preserve"> Tak stworzone zamówienie uzyskuje status w trakcie realizacji i użytkownik ma możliwość podglądu zamówienia w panelu</w:t>
      </w:r>
      <w:r w:rsidR="00C01715">
        <w:rPr>
          <w:szCs w:val="24"/>
        </w:rPr>
        <w:t>,</w:t>
      </w:r>
      <w:r w:rsidR="00401243">
        <w:rPr>
          <w:szCs w:val="24"/>
        </w:rPr>
        <w:t xml:space="preserve"> który znajduj</w:t>
      </w:r>
      <w:r w:rsidR="00C806D7">
        <w:rPr>
          <w:szCs w:val="24"/>
        </w:rPr>
        <w:t>e</w:t>
      </w:r>
      <w:r w:rsidR="00401243">
        <w:rPr>
          <w:szCs w:val="24"/>
        </w:rPr>
        <w:t xml:space="preserve"> się pod przyciskiem moje konto.</w:t>
      </w:r>
    </w:p>
    <w:p w:rsidR="008B6033" w:rsidRDefault="00ED780C" w:rsidP="00E72D9D">
      <w:pPr>
        <w:pStyle w:val="Nagwek3"/>
      </w:pPr>
      <w:bookmarkStart w:id="41" w:name="_Toc30596969"/>
      <w:r w:rsidRPr="00C57843">
        <w:lastRenderedPageBreak/>
        <w:t>Funkcje panelu użytkownika</w:t>
      </w:r>
      <w:bookmarkEnd w:id="41"/>
    </w:p>
    <w:p w:rsidR="00E171F4" w:rsidRDefault="00DE5EFE" w:rsidP="00DE5EFE">
      <w:pPr>
        <w:spacing w:line="360" w:lineRule="auto"/>
        <w:ind w:firstLine="426"/>
        <w:jc w:val="both"/>
      </w:pPr>
      <w:r>
        <w:t>Panel użytkownika uruchamia się poprzez kliknięcie w górnym pasku moje konto lub dowolnego narzędzia pokazanego na rysunku 4.14. Użytko</w:t>
      </w:r>
      <w:r w:rsidR="00492024">
        <w:t>wnik ma do dyspozycji 7 pozycji.</w:t>
      </w:r>
    </w:p>
    <w:p w:rsidR="00DE5EFE" w:rsidRDefault="00DE5EFE" w:rsidP="00DE5EFE">
      <w:pPr>
        <w:spacing w:line="360" w:lineRule="auto"/>
        <w:ind w:firstLine="426"/>
        <w:jc w:val="both"/>
      </w:pPr>
      <w:r>
        <w:t>Pierwszą pozycją w panelu użytkownika</w:t>
      </w:r>
      <w:r w:rsidR="00F8793F">
        <w:t>, któr</w:t>
      </w:r>
      <w:r w:rsidR="00E9476B">
        <w:t>ą</w:t>
      </w:r>
      <w:r w:rsidR="00F8793F">
        <w:t xml:space="preserve"> przedstawia rys.</w:t>
      </w:r>
      <w:r w:rsidR="002B0BDC">
        <w:t xml:space="preserve"> </w:t>
      </w:r>
      <w:r w:rsidR="00F8793F">
        <w:t>4.21,</w:t>
      </w:r>
      <w:r>
        <w:t xml:space="preserve"> są moje zamówienia. Na tej stronie znajdują się wszystkie zamówienia oraz podstawowe informacje</w:t>
      </w:r>
      <w:r w:rsidR="002B5D85">
        <w:t xml:space="preserve"> oraz użytkownik</w:t>
      </w:r>
      <w:r>
        <w:t xml:space="preserve"> może posortować według statusu </w:t>
      </w:r>
      <w:r w:rsidR="002B5D85">
        <w:t>i</w:t>
      </w:r>
      <w:r>
        <w:t xml:space="preserve"> daty. Aby zobaczyć dokładniejsze informacje na temat danego zamówienia, klient korzysta z przycisku zobacz szczegóły, który kieruje go do nowej strony</w:t>
      </w:r>
      <w:r w:rsidR="002B0BDC">
        <w:t xml:space="preserve"> (rys. 4.22)</w:t>
      </w:r>
      <w:r>
        <w:t>.</w:t>
      </w:r>
      <w:r w:rsidR="00DA5662">
        <w:t xml:space="preserve"> Zamówienie nr 137, to zamówienie </w:t>
      </w:r>
      <w:r w:rsidR="007C5DD9">
        <w:t>utworzone</w:t>
      </w:r>
      <w:r w:rsidR="00C806D7">
        <w:t xml:space="preserve"> w </w:t>
      </w:r>
      <w:r w:rsidR="00DA5662">
        <w:t>punkcie 4.1.3.</w:t>
      </w:r>
    </w:p>
    <w:p w:rsidR="00FE068D" w:rsidRDefault="00154DAC" w:rsidP="00FE068D">
      <w:pPr>
        <w:spacing w:line="360" w:lineRule="auto"/>
        <w:jc w:val="center"/>
      </w:pPr>
      <w:r>
        <w:rPr>
          <w:noProof/>
          <w:lang w:eastAsia="pl-PL"/>
        </w:rPr>
        <w:drawing>
          <wp:inline distT="0" distB="0" distL="0" distR="0">
            <wp:extent cx="4461989" cy="2165230"/>
            <wp:effectExtent l="0" t="0" r="0" b="0"/>
            <wp:docPr id="15" name="Obraz 15" descr="C:\Users\kwachu\Desktop\zdjecia do pracy\glowne20 — k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0 — kopi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600" cy="2167953"/>
                    </a:xfrm>
                    <a:prstGeom prst="rect">
                      <a:avLst/>
                    </a:prstGeom>
                    <a:noFill/>
                    <a:ln>
                      <a:noFill/>
                    </a:ln>
                  </pic:spPr>
                </pic:pic>
              </a:graphicData>
            </a:graphic>
          </wp:inline>
        </w:drawing>
      </w:r>
    </w:p>
    <w:p w:rsidR="00FE068D" w:rsidRDefault="008850FF" w:rsidP="00FE068D">
      <w:pPr>
        <w:jc w:val="center"/>
        <w:rPr>
          <w:sz w:val="20"/>
        </w:rPr>
      </w:pPr>
      <w:r>
        <w:rPr>
          <w:b/>
          <w:sz w:val="20"/>
        </w:rPr>
        <w:t>Rys. 4.20</w:t>
      </w:r>
      <w:r w:rsidR="00FE068D">
        <w:rPr>
          <w:sz w:val="20"/>
        </w:rPr>
        <w:t xml:space="preserve"> Panel użytkownika, moje zamówienia</w:t>
      </w:r>
    </w:p>
    <w:p w:rsidR="008850FF" w:rsidRDefault="008850FF" w:rsidP="00FE068D">
      <w:pPr>
        <w:jc w:val="center"/>
        <w:rPr>
          <w:sz w:val="20"/>
        </w:rPr>
      </w:pPr>
    </w:p>
    <w:p w:rsidR="00FE068D" w:rsidRDefault="00154DAC" w:rsidP="00FE7029">
      <w:pPr>
        <w:spacing w:line="360" w:lineRule="auto"/>
        <w:jc w:val="center"/>
      </w:pPr>
      <w:r>
        <w:rPr>
          <w:noProof/>
          <w:lang w:eastAsia="pl-PL"/>
        </w:rPr>
        <w:drawing>
          <wp:inline distT="0" distB="0" distL="0" distR="0">
            <wp:extent cx="4465673" cy="2984739"/>
            <wp:effectExtent l="0" t="0" r="0" b="0"/>
            <wp:docPr id="23" name="Obraz 23" descr="C:\Users\kwachu\Desktop\zdjecia do pracy\glown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1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7600" cy="2986027"/>
                    </a:xfrm>
                    <a:prstGeom prst="rect">
                      <a:avLst/>
                    </a:prstGeom>
                    <a:noFill/>
                    <a:ln>
                      <a:noFill/>
                    </a:ln>
                  </pic:spPr>
                </pic:pic>
              </a:graphicData>
            </a:graphic>
          </wp:inline>
        </w:drawing>
      </w:r>
    </w:p>
    <w:p w:rsidR="00FE7029" w:rsidRDefault="008850FF" w:rsidP="00FE7029">
      <w:pPr>
        <w:jc w:val="center"/>
        <w:rPr>
          <w:sz w:val="20"/>
        </w:rPr>
      </w:pPr>
      <w:r>
        <w:rPr>
          <w:b/>
          <w:sz w:val="20"/>
        </w:rPr>
        <w:t xml:space="preserve">Rys 4.21 </w:t>
      </w:r>
      <w:r w:rsidR="00FE7029">
        <w:rPr>
          <w:sz w:val="20"/>
        </w:rPr>
        <w:t>Szczegóły zamówienia nr 137</w:t>
      </w:r>
    </w:p>
    <w:p w:rsidR="000510BA" w:rsidRDefault="000510BA" w:rsidP="00FE7029">
      <w:pPr>
        <w:spacing w:line="360" w:lineRule="auto"/>
        <w:jc w:val="both"/>
        <w:rPr>
          <w:sz w:val="20"/>
        </w:rPr>
      </w:pPr>
    </w:p>
    <w:p w:rsidR="00FE7029" w:rsidRDefault="00D86E5F" w:rsidP="00FE7029">
      <w:pPr>
        <w:spacing w:line="360" w:lineRule="auto"/>
        <w:jc w:val="both"/>
      </w:pPr>
      <w:r>
        <w:t>Na rys 4.21 można odczytać takie informacje jak:</w:t>
      </w:r>
    </w:p>
    <w:p w:rsidR="00D86E5F" w:rsidRDefault="00D86E5F" w:rsidP="00D86E5F">
      <w:pPr>
        <w:pStyle w:val="Akapitzlist"/>
        <w:numPr>
          <w:ilvl w:val="0"/>
          <w:numId w:val="33"/>
        </w:numPr>
        <w:spacing w:line="360" w:lineRule="auto"/>
        <w:jc w:val="both"/>
      </w:pPr>
      <w:r>
        <w:t>numer zamówienia</w:t>
      </w:r>
    </w:p>
    <w:p w:rsidR="00D86E5F" w:rsidRDefault="00D86E5F" w:rsidP="00D86E5F">
      <w:pPr>
        <w:pStyle w:val="Akapitzlist"/>
        <w:numPr>
          <w:ilvl w:val="0"/>
          <w:numId w:val="33"/>
        </w:numPr>
        <w:spacing w:line="360" w:lineRule="auto"/>
        <w:jc w:val="both"/>
      </w:pPr>
      <w:r>
        <w:lastRenderedPageBreak/>
        <w:t>dane zamawiającego</w:t>
      </w:r>
    </w:p>
    <w:p w:rsidR="00D86E5F" w:rsidRDefault="00D86E5F" w:rsidP="00D86E5F">
      <w:pPr>
        <w:pStyle w:val="Akapitzlist"/>
        <w:numPr>
          <w:ilvl w:val="0"/>
          <w:numId w:val="33"/>
        </w:numPr>
        <w:spacing w:line="360" w:lineRule="auto"/>
        <w:jc w:val="both"/>
      </w:pPr>
      <w:r>
        <w:t>dane odbiorcy</w:t>
      </w:r>
    </w:p>
    <w:p w:rsidR="00D86E5F" w:rsidRDefault="00D86E5F" w:rsidP="00D86E5F">
      <w:pPr>
        <w:pStyle w:val="Akapitzlist"/>
        <w:numPr>
          <w:ilvl w:val="0"/>
          <w:numId w:val="33"/>
        </w:numPr>
        <w:spacing w:line="360" w:lineRule="auto"/>
        <w:jc w:val="both"/>
      </w:pPr>
      <w:r>
        <w:t>adres dostawy</w:t>
      </w:r>
    </w:p>
    <w:p w:rsidR="00D86E5F" w:rsidRDefault="00D86E5F" w:rsidP="00D86E5F">
      <w:pPr>
        <w:pStyle w:val="Akapitzlist"/>
        <w:numPr>
          <w:ilvl w:val="0"/>
          <w:numId w:val="33"/>
        </w:numPr>
        <w:spacing w:line="360" w:lineRule="auto"/>
        <w:jc w:val="both"/>
      </w:pPr>
      <w:r>
        <w:t>dane do faktury (jeżeli została zaznaczona opcja z fakturą)</w:t>
      </w:r>
    </w:p>
    <w:p w:rsidR="00D86E5F" w:rsidRDefault="00D86E5F" w:rsidP="00D86E5F">
      <w:pPr>
        <w:pStyle w:val="Akapitzlist"/>
        <w:numPr>
          <w:ilvl w:val="0"/>
          <w:numId w:val="33"/>
        </w:numPr>
        <w:spacing w:line="360" w:lineRule="auto"/>
        <w:jc w:val="both"/>
      </w:pPr>
      <w:r>
        <w:t>zakupione produkty</w:t>
      </w:r>
    </w:p>
    <w:p w:rsidR="00D86E5F" w:rsidRDefault="00D86E5F" w:rsidP="00D86E5F">
      <w:pPr>
        <w:pStyle w:val="Akapitzlist"/>
        <w:numPr>
          <w:ilvl w:val="0"/>
          <w:numId w:val="33"/>
        </w:numPr>
        <w:spacing w:line="360" w:lineRule="auto"/>
        <w:jc w:val="both"/>
      </w:pPr>
      <w:r>
        <w:t>wartość zamówienia z dostawą (jeżeli został wykorzystany kod rabatowy, użytkownikowi zostaje wyświetlony komunikat)</w:t>
      </w:r>
    </w:p>
    <w:p w:rsidR="00C761AC" w:rsidRDefault="00962A73" w:rsidP="003A1B10">
      <w:pPr>
        <w:pStyle w:val="Akapitzlist"/>
        <w:numPr>
          <w:ilvl w:val="0"/>
          <w:numId w:val="33"/>
        </w:numPr>
        <w:spacing w:line="360" w:lineRule="auto"/>
        <w:jc w:val="both"/>
      </w:pPr>
      <w:r>
        <w:t>zwracane produkty (w sytuacji gdy przedmiot zostanie zwrócony, pod ceną pojawią się</w:t>
      </w:r>
      <w:r w:rsidR="00441158">
        <w:t xml:space="preserve"> odpowiednie</w:t>
      </w:r>
      <w:r>
        <w:t xml:space="preserve"> </w:t>
      </w:r>
      <w:r w:rsidR="00C761AC">
        <w:t>informacje</w:t>
      </w:r>
      <w:r>
        <w:t>)</w:t>
      </w:r>
    </w:p>
    <w:p w:rsidR="00CB58C6" w:rsidRDefault="002E21A3" w:rsidP="00CB58C6">
      <w:pPr>
        <w:spacing w:line="360" w:lineRule="auto"/>
        <w:jc w:val="both"/>
      </w:pPr>
      <w:r>
        <w:t>Gdy</w:t>
      </w:r>
      <w:r w:rsidR="00CB58C6">
        <w:t xml:space="preserve"> </w:t>
      </w:r>
      <w:r w:rsidR="00086CB4">
        <w:t xml:space="preserve">podczas składania zamówienia </w:t>
      </w:r>
      <w:r w:rsidR="00CB58C6">
        <w:t>została wybrana opcja z fakturą,</w:t>
      </w:r>
      <w:r w:rsidR="0017322F">
        <w:t xml:space="preserve"> </w:t>
      </w:r>
      <w:r w:rsidR="00CB58C6">
        <w:t xml:space="preserve">możliwe jest pobranie PDF faktury VAT, </w:t>
      </w:r>
      <w:r w:rsidR="001E0299">
        <w:t xml:space="preserve">ale </w:t>
      </w:r>
      <w:r w:rsidR="00CB58C6">
        <w:t xml:space="preserve">tylko wtedy </w:t>
      </w:r>
      <w:r w:rsidR="001E0299">
        <w:t xml:space="preserve">gdy </w:t>
      </w:r>
      <w:r w:rsidR="00CB58C6">
        <w:t xml:space="preserve">zamówienie zostało </w:t>
      </w:r>
      <w:r w:rsidR="0017322F">
        <w:t xml:space="preserve">już </w:t>
      </w:r>
      <w:r w:rsidR="00CB58C6">
        <w:t xml:space="preserve">zrealizowane. </w:t>
      </w:r>
      <w:r w:rsidR="003A1ADD">
        <w:t xml:space="preserve">Faktura VAT zostaje automatycznie pobierana na urządzenie. Rys 4.22 przedstawia fakturę dla zamówienia </w:t>
      </w:r>
      <w:r w:rsidR="00850E41">
        <w:t xml:space="preserve">nr. </w:t>
      </w:r>
      <w:r w:rsidR="003A1ADD">
        <w:t>137.</w:t>
      </w:r>
    </w:p>
    <w:p w:rsidR="003A1ADD" w:rsidRDefault="008F702E" w:rsidP="008F702E">
      <w:pPr>
        <w:spacing w:line="360" w:lineRule="auto"/>
        <w:jc w:val="center"/>
      </w:pPr>
      <w:r>
        <w:rPr>
          <w:noProof/>
          <w:lang w:eastAsia="pl-PL"/>
        </w:rPr>
        <w:drawing>
          <wp:inline distT="0" distB="0" distL="0" distR="0">
            <wp:extent cx="4467600" cy="3168000"/>
            <wp:effectExtent l="0" t="0" r="0" b="0"/>
            <wp:docPr id="28" name="Obraz 28" descr="C:\Users\kwachu\Desktop\zdjecia do pracy\fa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faktu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7600" cy="3168000"/>
                    </a:xfrm>
                    <a:prstGeom prst="rect">
                      <a:avLst/>
                    </a:prstGeom>
                    <a:noFill/>
                    <a:ln>
                      <a:noFill/>
                    </a:ln>
                  </pic:spPr>
                </pic:pic>
              </a:graphicData>
            </a:graphic>
          </wp:inline>
        </w:drawing>
      </w:r>
    </w:p>
    <w:p w:rsidR="008F702E" w:rsidRDefault="008850FF" w:rsidP="008F702E">
      <w:pPr>
        <w:jc w:val="center"/>
        <w:rPr>
          <w:sz w:val="20"/>
        </w:rPr>
      </w:pPr>
      <w:r>
        <w:rPr>
          <w:b/>
          <w:sz w:val="20"/>
        </w:rPr>
        <w:t>Rys. 4.22</w:t>
      </w:r>
      <w:r w:rsidR="008F702E">
        <w:rPr>
          <w:sz w:val="20"/>
        </w:rPr>
        <w:t xml:space="preserve"> Faktura VAT zamówienia nr. 137</w:t>
      </w:r>
    </w:p>
    <w:p w:rsidR="000510BA" w:rsidRDefault="000510BA" w:rsidP="003A1B10">
      <w:pPr>
        <w:spacing w:line="360" w:lineRule="auto"/>
        <w:ind w:firstLine="284"/>
        <w:jc w:val="both"/>
        <w:rPr>
          <w:sz w:val="20"/>
        </w:rPr>
      </w:pPr>
    </w:p>
    <w:p w:rsidR="00662871" w:rsidRDefault="003A1B10" w:rsidP="003A1B10">
      <w:pPr>
        <w:spacing w:line="360" w:lineRule="auto"/>
        <w:ind w:firstLine="284"/>
        <w:jc w:val="both"/>
      </w:pPr>
      <w:r>
        <w:t>Kolejna pozycja odpowiada za</w:t>
      </w:r>
      <w:r w:rsidR="009C1E66">
        <w:t xml:space="preserve"> formularz zwrotu. Zwrot jest możliwy tylko wtedy kiedy zamówienie zostało zrealizowane oraz nie upłynęło 14 dni od otrzymania przesyłki.</w:t>
      </w:r>
      <w:r w:rsidR="00EF0D1F">
        <w:t xml:space="preserve"> Wygląd tego narzędzia jest podobny do zamówień z rys. 4.20.</w:t>
      </w:r>
      <w:r w:rsidR="00662871">
        <w:t xml:space="preserve"> Na samym początku użytkownik powinien uzupełnić swoje informacje adresowe w narzędziu dane osobowe. Jeżeli tego nie zrobi, zwrot będzie niemożliwy oraz pojawi się odpowiedni komunikat.</w:t>
      </w:r>
    </w:p>
    <w:p w:rsidR="003A1B10" w:rsidRDefault="00EF0D1F" w:rsidP="003A1B10">
      <w:pPr>
        <w:spacing w:line="360" w:lineRule="auto"/>
        <w:ind w:firstLine="284"/>
        <w:jc w:val="both"/>
      </w:pPr>
      <w:r>
        <w:t xml:space="preserve"> Aby zwrócić </w:t>
      </w:r>
      <w:r w:rsidR="00662871">
        <w:t>przedmiot/y</w:t>
      </w:r>
      <w:r>
        <w:t>, użytkownik musi kliknąć zwróć</w:t>
      </w:r>
      <w:r w:rsidR="00662871">
        <w:t xml:space="preserve"> produkt</w:t>
      </w:r>
      <w:r>
        <w:t xml:space="preserve"> a następnie wybrać interesujący go przedmiot</w:t>
      </w:r>
      <w:r w:rsidR="003163FB">
        <w:t>/y</w:t>
      </w:r>
      <w:r>
        <w:t>, podać jego ilość, nr konta bankowego oraz powód.</w:t>
      </w:r>
      <w:r w:rsidR="008F3FE0">
        <w:t xml:space="preserve"> </w:t>
      </w:r>
      <w:r w:rsidR="00DC4163">
        <w:t xml:space="preserve">Poprawnie </w:t>
      </w:r>
      <w:r w:rsidR="00DC4163">
        <w:lastRenderedPageBreak/>
        <w:t>wybrany produkt powinien posiadać ciemne tło (rys</w:t>
      </w:r>
      <w:r w:rsidR="001F729D">
        <w:t>.</w:t>
      </w:r>
      <w:r w:rsidR="00DC4163">
        <w:t> 4.2</w:t>
      </w:r>
      <w:r w:rsidR="00170677">
        <w:t>3</w:t>
      </w:r>
      <w:r w:rsidR="00DC4163">
        <w:t xml:space="preserve">). Jeżeli wszystkie dane zostały poprawnie wprowadzone, na adres e-mail zostanie przesłany </w:t>
      </w:r>
      <w:r w:rsidR="00A25431">
        <w:t>w formie PDF</w:t>
      </w:r>
      <w:r w:rsidR="001F729D">
        <w:t xml:space="preserve"> (rys. 4.24)</w:t>
      </w:r>
      <w:r w:rsidR="00DC4163">
        <w:t xml:space="preserve"> oraz inf</w:t>
      </w:r>
      <w:r w:rsidR="003163FB">
        <w:t xml:space="preserve">ormacja o dalszym postępowaniu. </w:t>
      </w:r>
    </w:p>
    <w:p w:rsidR="00004D49" w:rsidRDefault="00004D49" w:rsidP="00004D49">
      <w:pPr>
        <w:spacing w:line="360" w:lineRule="auto"/>
        <w:jc w:val="center"/>
      </w:pPr>
      <w:r>
        <w:rPr>
          <w:noProof/>
          <w:lang w:eastAsia="pl-PL"/>
        </w:rPr>
        <w:drawing>
          <wp:inline distT="0" distB="0" distL="0" distR="0">
            <wp:extent cx="4467600" cy="1940400"/>
            <wp:effectExtent l="0" t="0" r="0" b="0"/>
            <wp:docPr id="29" name="Obraz 29" descr="C:\Users\kwachu\Desktop\zdjecia do pracy\glown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7600" cy="1940400"/>
                    </a:xfrm>
                    <a:prstGeom prst="rect">
                      <a:avLst/>
                    </a:prstGeom>
                    <a:noFill/>
                    <a:ln>
                      <a:noFill/>
                    </a:ln>
                  </pic:spPr>
                </pic:pic>
              </a:graphicData>
            </a:graphic>
          </wp:inline>
        </w:drawing>
      </w:r>
    </w:p>
    <w:p w:rsidR="00004D49" w:rsidRDefault="008850FF" w:rsidP="00004D49">
      <w:pPr>
        <w:jc w:val="center"/>
        <w:rPr>
          <w:sz w:val="20"/>
        </w:rPr>
      </w:pPr>
      <w:r>
        <w:rPr>
          <w:b/>
          <w:sz w:val="20"/>
        </w:rPr>
        <w:t>Rys. 4.23</w:t>
      </w:r>
      <w:r w:rsidR="00004D49">
        <w:rPr>
          <w:b/>
          <w:sz w:val="20"/>
        </w:rPr>
        <w:t xml:space="preserve"> </w:t>
      </w:r>
      <w:r w:rsidR="00004D49">
        <w:rPr>
          <w:sz w:val="20"/>
        </w:rPr>
        <w:t>Zwrot dwóch przedmiotów z zamówienia nr. 137</w:t>
      </w:r>
    </w:p>
    <w:p w:rsidR="000510BA" w:rsidRDefault="000510BA" w:rsidP="00423BC4">
      <w:pPr>
        <w:spacing w:line="360" w:lineRule="auto"/>
        <w:jc w:val="center"/>
        <w:rPr>
          <w:sz w:val="20"/>
        </w:rPr>
      </w:pPr>
    </w:p>
    <w:p w:rsidR="00004D49" w:rsidRDefault="00423BC4" w:rsidP="00423BC4">
      <w:pPr>
        <w:spacing w:line="360" w:lineRule="auto"/>
        <w:jc w:val="center"/>
      </w:pPr>
      <w:r>
        <w:rPr>
          <w:noProof/>
          <w:lang w:eastAsia="pl-PL"/>
        </w:rPr>
        <w:drawing>
          <wp:inline distT="0" distB="0" distL="0" distR="0">
            <wp:extent cx="4467600" cy="2422800"/>
            <wp:effectExtent l="0" t="0" r="0" b="0"/>
            <wp:docPr id="30" name="Obraz 30" descr="C:\Users\kwachu\Desktop\zdjecia do pracy\zw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zwro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67600" cy="2422800"/>
                    </a:xfrm>
                    <a:prstGeom prst="rect">
                      <a:avLst/>
                    </a:prstGeom>
                    <a:noFill/>
                    <a:ln>
                      <a:noFill/>
                    </a:ln>
                  </pic:spPr>
                </pic:pic>
              </a:graphicData>
            </a:graphic>
          </wp:inline>
        </w:drawing>
      </w:r>
    </w:p>
    <w:p w:rsidR="00423BC4" w:rsidRDefault="008850FF" w:rsidP="00423BC4">
      <w:pPr>
        <w:jc w:val="center"/>
        <w:rPr>
          <w:sz w:val="20"/>
        </w:rPr>
      </w:pPr>
      <w:r>
        <w:rPr>
          <w:b/>
          <w:sz w:val="20"/>
        </w:rPr>
        <w:t>Rys. 4.24</w:t>
      </w:r>
      <w:r w:rsidR="00423BC4">
        <w:rPr>
          <w:b/>
          <w:sz w:val="20"/>
        </w:rPr>
        <w:t xml:space="preserve"> </w:t>
      </w:r>
      <w:r w:rsidR="00423BC4">
        <w:rPr>
          <w:sz w:val="20"/>
        </w:rPr>
        <w:t>Uzupełniony formularz zwrotu wysłany przez e-mail</w:t>
      </w:r>
    </w:p>
    <w:p w:rsidR="000510BA" w:rsidRDefault="000510BA" w:rsidP="002F39BF">
      <w:pPr>
        <w:spacing w:line="360" w:lineRule="auto"/>
        <w:ind w:firstLine="709"/>
        <w:rPr>
          <w:sz w:val="20"/>
        </w:rPr>
      </w:pPr>
    </w:p>
    <w:p w:rsidR="001D5363" w:rsidRDefault="009F3B00" w:rsidP="002F39BF">
      <w:pPr>
        <w:spacing w:line="360" w:lineRule="auto"/>
        <w:ind w:firstLine="709"/>
      </w:pPr>
      <w:r>
        <w:t>W kolejnej pozycji bocznego menu, użytkownik może skorzystać z formularza reklamacji</w:t>
      </w:r>
      <w:r w:rsidR="007D3505">
        <w:t>,</w:t>
      </w:r>
      <w:r>
        <w:t xml:space="preserve"> który </w:t>
      </w:r>
      <w:r w:rsidR="007D3505">
        <w:t xml:space="preserve">jest możliwy tylko wtedy kiedy zamówienie zostało zrealizowane oraz zamówienie nie jest w trakcie zwrotu bądź reklamacji. Jeżeli to kryterium </w:t>
      </w:r>
      <w:r w:rsidR="001369BD">
        <w:t>nie jest spełnione</w:t>
      </w:r>
      <w:r w:rsidR="007D3505">
        <w:t>, na liście nie wyświetlą się produkty z danego zamówienia.</w:t>
      </w:r>
      <w:r w:rsidR="009D05EF">
        <w:t xml:space="preserve"> Wyżej </w:t>
      </w:r>
      <w:r w:rsidR="0055053C">
        <w:t>został dokonany zwrot</w:t>
      </w:r>
      <w:r w:rsidR="009D05EF">
        <w:t>, który zmienił status zamówienia</w:t>
      </w:r>
      <w:r w:rsidR="003A4D65">
        <w:t xml:space="preserve"> (nr 137)</w:t>
      </w:r>
      <w:r w:rsidR="009D05EF">
        <w:t>, dlatego też przedmioty nie zosta</w:t>
      </w:r>
      <w:r w:rsidR="00A96E2E">
        <w:t>ły</w:t>
      </w:r>
      <w:r w:rsidR="009D05EF">
        <w:t xml:space="preserve"> wyświetlone.</w:t>
      </w:r>
      <w:r w:rsidR="009E7567">
        <w:t xml:space="preserve"> </w:t>
      </w:r>
      <w:r w:rsidR="00987A0F">
        <w:t xml:space="preserve">Użytkownik ma do dyspozycji wyszukiwarkę oraz automatyczne wpisywanie danych przedmiotu po kliknięciu w puste kółko po lewej stronie. Jeżeli kółko jest zamalowane na niebiesko, </w:t>
      </w:r>
      <w:r w:rsidR="002D7FE8">
        <w:t xml:space="preserve">to znaczy że </w:t>
      </w:r>
      <w:r w:rsidR="00987A0F">
        <w:t>produkt został wybrany i przepisany do formularza.</w:t>
      </w:r>
      <w:r w:rsidR="004B62A5">
        <w:t xml:space="preserve"> Reklamacja możliwa jest tylko dla jednego przedmiotu.</w:t>
      </w:r>
      <w:r w:rsidR="003A4D65">
        <w:t xml:space="preserve"> Dodatkowo, należy wybrać sposób </w:t>
      </w:r>
      <w:r w:rsidR="00A2342C">
        <w:t>realizacji reklamacji</w:t>
      </w:r>
      <w:r w:rsidR="003A4D65">
        <w:t xml:space="preserve"> (naprawa, wymiana, zwrot pieniędzy)</w:t>
      </w:r>
      <w:r w:rsidR="00D404F6">
        <w:t xml:space="preserve">. </w:t>
      </w:r>
      <w:r w:rsidR="003A4D65">
        <w:t xml:space="preserve">W przypadku wyboru naprawy bądź wymiany, użytkownik zostanie </w:t>
      </w:r>
      <w:r w:rsidR="00A2342C">
        <w:t>po</w:t>
      </w:r>
      <w:r w:rsidR="003A4D65">
        <w:t xml:space="preserve">proszony o wybranie sposobu odbioru, natomiast gdy </w:t>
      </w:r>
      <w:r w:rsidR="003A4D65">
        <w:lastRenderedPageBreak/>
        <w:t xml:space="preserve">wybierze zwrot pieniędzy, musi podać nr konta bankowego. </w:t>
      </w:r>
      <w:r w:rsidR="00D404F6">
        <w:t xml:space="preserve">Ostateczna decyzja, wyboru reklamowania przez klienta, zostanie uznana tylko wtedy gdy produkt był używany zgodnie z przeznaczeniem i instrukcją obsługi. </w:t>
      </w:r>
      <w:r w:rsidR="00062849">
        <w:t xml:space="preserve">Ostatni krok </w:t>
      </w:r>
      <w:r w:rsidR="0055053C">
        <w:t>wymaga podani</w:t>
      </w:r>
      <w:r w:rsidR="000E2C63">
        <w:t>a</w:t>
      </w:r>
      <w:r w:rsidR="0055053C">
        <w:t xml:space="preserve"> przyczyny reklamacji, która musi się składać z minimum 100 znaków. </w:t>
      </w:r>
      <w:r w:rsidR="00343135">
        <w:t xml:space="preserve">Na rys. 4.25 przedstawiono </w:t>
      </w:r>
      <w:r w:rsidR="00D82AE5">
        <w:t xml:space="preserve">uzupełniony </w:t>
      </w:r>
      <w:r w:rsidR="00343135">
        <w:t>formularz reklamacji dla zamówienia nr 138</w:t>
      </w:r>
      <w:r w:rsidR="00542E59">
        <w:t>.</w:t>
      </w:r>
      <w:r w:rsidR="00081A5D">
        <w:t xml:space="preserve"> Po k</w:t>
      </w:r>
      <w:r w:rsidR="0013222F">
        <w:t>rótkiej chwili, na adres e mail </w:t>
      </w:r>
      <w:r w:rsidR="00081A5D">
        <w:t>trafiają instrukcje z dalszym postępowaniem oraz automatycznie wygenerowany PDF</w:t>
      </w:r>
      <w:r w:rsidR="0013222F">
        <w:t> </w:t>
      </w:r>
      <w:r w:rsidR="0035792C">
        <w:t>(rys. </w:t>
      </w:r>
      <w:r w:rsidR="00E54FA8">
        <w:t>4.26).</w:t>
      </w:r>
    </w:p>
    <w:p w:rsidR="00556500" w:rsidRDefault="00762F2C" w:rsidP="00762F2C">
      <w:pPr>
        <w:spacing w:line="360" w:lineRule="auto"/>
        <w:jc w:val="center"/>
      </w:pPr>
      <w:r>
        <w:rPr>
          <w:noProof/>
          <w:lang w:eastAsia="pl-PL"/>
        </w:rPr>
        <w:drawing>
          <wp:inline distT="0" distB="0" distL="0" distR="0">
            <wp:extent cx="4467600" cy="6055200"/>
            <wp:effectExtent l="0" t="0" r="0" b="0"/>
            <wp:docPr id="32" name="Obraz 32" descr="C:\Users\kwachu\Desktop\zdjecia do pracy\formularz_reklam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wachu\Desktop\zdjecia do pracy\formularz_reklamacj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7600" cy="6055200"/>
                    </a:xfrm>
                    <a:prstGeom prst="rect">
                      <a:avLst/>
                    </a:prstGeom>
                    <a:noFill/>
                    <a:ln>
                      <a:noFill/>
                    </a:ln>
                  </pic:spPr>
                </pic:pic>
              </a:graphicData>
            </a:graphic>
          </wp:inline>
        </w:drawing>
      </w:r>
    </w:p>
    <w:p w:rsidR="00762F2C" w:rsidRDefault="008850FF" w:rsidP="00762F2C">
      <w:pPr>
        <w:jc w:val="center"/>
        <w:rPr>
          <w:sz w:val="20"/>
        </w:rPr>
      </w:pPr>
      <w:r>
        <w:rPr>
          <w:b/>
          <w:sz w:val="20"/>
        </w:rPr>
        <w:t>Rys. 4.25</w:t>
      </w:r>
      <w:r w:rsidR="00762F2C">
        <w:rPr>
          <w:sz w:val="20"/>
        </w:rPr>
        <w:t xml:space="preserve"> Formularz reklamacyjny dla zamówienia nr 138.</w:t>
      </w:r>
    </w:p>
    <w:p w:rsidR="00762F2C" w:rsidRDefault="007A66EE" w:rsidP="007A66EE">
      <w:pPr>
        <w:spacing w:line="360" w:lineRule="auto"/>
        <w:jc w:val="center"/>
      </w:pPr>
      <w:r>
        <w:rPr>
          <w:noProof/>
          <w:lang w:eastAsia="pl-PL"/>
        </w:rPr>
        <w:lastRenderedPageBreak/>
        <w:drawing>
          <wp:inline distT="0" distB="0" distL="0" distR="0">
            <wp:extent cx="4467661" cy="4433978"/>
            <wp:effectExtent l="0" t="0" r="0" b="0"/>
            <wp:docPr id="33" name="Obraz 33" descr="C:\Users\kwachu\Desktop\zdjecia do pracy\formularz_reklamacj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wachu\Desktop\zdjecia do pracy\formularz_reklamacji_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7600" cy="4433917"/>
                    </a:xfrm>
                    <a:prstGeom prst="rect">
                      <a:avLst/>
                    </a:prstGeom>
                    <a:noFill/>
                    <a:ln>
                      <a:noFill/>
                    </a:ln>
                  </pic:spPr>
                </pic:pic>
              </a:graphicData>
            </a:graphic>
          </wp:inline>
        </w:drawing>
      </w:r>
    </w:p>
    <w:p w:rsidR="007A66EE" w:rsidRDefault="008850FF" w:rsidP="007A66EE">
      <w:pPr>
        <w:jc w:val="center"/>
        <w:rPr>
          <w:sz w:val="20"/>
        </w:rPr>
      </w:pPr>
      <w:r>
        <w:rPr>
          <w:b/>
          <w:sz w:val="20"/>
        </w:rPr>
        <w:t>Rys. 4.26</w:t>
      </w:r>
      <w:r w:rsidR="007A66EE">
        <w:rPr>
          <w:sz w:val="20"/>
        </w:rPr>
        <w:t xml:space="preserve"> Formularz reklamacyjny PDF</w:t>
      </w:r>
    </w:p>
    <w:p w:rsidR="004129E0" w:rsidRDefault="004129E0" w:rsidP="007A66EE">
      <w:pPr>
        <w:jc w:val="center"/>
        <w:rPr>
          <w:sz w:val="20"/>
        </w:rPr>
      </w:pPr>
    </w:p>
    <w:p w:rsidR="00E84F16" w:rsidRDefault="004129E0" w:rsidP="00D45932">
      <w:pPr>
        <w:spacing w:line="360" w:lineRule="auto"/>
        <w:ind w:firstLine="709"/>
        <w:jc w:val="both"/>
      </w:pPr>
      <w:r>
        <w:t xml:space="preserve">Następna pozycja panelu użytkownika, przedstawia informacje </w:t>
      </w:r>
      <w:r w:rsidR="000E5E08">
        <w:t xml:space="preserve">dotyczące </w:t>
      </w:r>
      <w:r>
        <w:t>zwrotów bądź reklamacji (rys. 4.27). Poprzez klikni</w:t>
      </w:r>
      <w:r w:rsidR="000E5E08">
        <w:t>ę</w:t>
      </w:r>
      <w:r>
        <w:t xml:space="preserve">cie w przycisk </w:t>
      </w:r>
      <w:r w:rsidRPr="00707A09">
        <w:t>zobacz szczegóły</w:t>
      </w:r>
      <w:r>
        <w:t>, użytkownik zostaje przekierowany na now</w:t>
      </w:r>
      <w:r w:rsidR="000E5E08">
        <w:t>ą</w:t>
      </w:r>
      <w:r>
        <w:t xml:space="preserve"> stronę, gdzie dokładnie może sprawdzić dany z</w:t>
      </w:r>
      <w:r w:rsidR="00CE4821">
        <w:t>wrot lub reklamacj</w:t>
      </w:r>
      <w:r w:rsidR="000E5E08">
        <w:t>ę</w:t>
      </w:r>
      <w:r w:rsidR="00CE4821">
        <w:t xml:space="preserve"> co przedstawia rys. 4.28 oraz 4.29.</w:t>
      </w:r>
    </w:p>
    <w:p w:rsidR="00ED427A" w:rsidRDefault="00ED427A" w:rsidP="00ED427A">
      <w:pPr>
        <w:spacing w:line="360" w:lineRule="auto"/>
        <w:jc w:val="center"/>
      </w:pPr>
      <w:r>
        <w:rPr>
          <w:noProof/>
          <w:lang w:eastAsia="pl-PL"/>
        </w:rPr>
        <w:drawing>
          <wp:inline distT="0" distB="0" distL="0" distR="0">
            <wp:extent cx="4467600" cy="2419200"/>
            <wp:effectExtent l="0" t="0" r="0" b="0"/>
            <wp:docPr id="16" name="Obraz 16" descr="C:\Users\kwachu\Desktop\zdjecia do pracy\glown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wachu\Desktop\zdjecia do pracy\glowne2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00" cy="2419200"/>
                    </a:xfrm>
                    <a:prstGeom prst="rect">
                      <a:avLst/>
                    </a:prstGeom>
                    <a:noFill/>
                    <a:ln>
                      <a:noFill/>
                    </a:ln>
                  </pic:spPr>
                </pic:pic>
              </a:graphicData>
            </a:graphic>
          </wp:inline>
        </w:drawing>
      </w:r>
    </w:p>
    <w:p w:rsidR="00ED427A" w:rsidRPr="000B3A6C" w:rsidRDefault="008850FF" w:rsidP="00ED427A">
      <w:pPr>
        <w:jc w:val="center"/>
        <w:rPr>
          <w:sz w:val="20"/>
        </w:rPr>
      </w:pPr>
      <w:r>
        <w:rPr>
          <w:b/>
          <w:sz w:val="20"/>
        </w:rPr>
        <w:t>Rys. 4.27</w:t>
      </w:r>
      <w:r w:rsidR="00ED427A" w:rsidRPr="000B3A6C">
        <w:rPr>
          <w:b/>
          <w:sz w:val="20"/>
        </w:rPr>
        <w:t xml:space="preserve"> </w:t>
      </w:r>
      <w:r w:rsidR="000B3A6C" w:rsidRPr="000B3A6C">
        <w:rPr>
          <w:sz w:val="20"/>
        </w:rPr>
        <w:t>Panel użytkownika, zwroty</w:t>
      </w:r>
      <w:r w:rsidR="00ED427A" w:rsidRPr="000B3A6C">
        <w:rPr>
          <w:sz w:val="20"/>
        </w:rPr>
        <w:t xml:space="preserve"> i reklamacje</w:t>
      </w:r>
    </w:p>
    <w:p w:rsidR="000B3A6C" w:rsidRDefault="00204835" w:rsidP="00204835">
      <w:pPr>
        <w:spacing w:line="360" w:lineRule="auto"/>
        <w:jc w:val="center"/>
      </w:pPr>
      <w:r>
        <w:rPr>
          <w:noProof/>
          <w:lang w:eastAsia="pl-PL"/>
        </w:rPr>
        <w:lastRenderedPageBreak/>
        <w:drawing>
          <wp:inline distT="0" distB="0" distL="0" distR="0">
            <wp:extent cx="4467600" cy="1828800"/>
            <wp:effectExtent l="0" t="0" r="0" b="0"/>
            <wp:docPr id="25" name="Obraz 25" descr="C:\Users\kwachu\Desktop\zdjecia do pracy\glown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wachu\Desktop\zdjecia do pracy\glowne2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204835" w:rsidRDefault="008850FF" w:rsidP="00204835">
      <w:pPr>
        <w:jc w:val="center"/>
        <w:rPr>
          <w:sz w:val="20"/>
        </w:rPr>
      </w:pPr>
      <w:r>
        <w:rPr>
          <w:b/>
          <w:sz w:val="20"/>
        </w:rPr>
        <w:t>Rys. 4.28</w:t>
      </w:r>
      <w:r w:rsidR="00204835">
        <w:rPr>
          <w:b/>
          <w:sz w:val="20"/>
        </w:rPr>
        <w:t xml:space="preserve"> </w:t>
      </w:r>
      <w:r w:rsidR="00204835">
        <w:rPr>
          <w:sz w:val="20"/>
        </w:rPr>
        <w:t>Szczegóły zwrotu nr 73</w:t>
      </w:r>
      <w:r w:rsidR="00455C6A">
        <w:rPr>
          <w:sz w:val="20"/>
        </w:rPr>
        <w:t xml:space="preserve"> dla zamówienia nr 137</w:t>
      </w:r>
    </w:p>
    <w:p w:rsidR="00455C6A" w:rsidRDefault="00455C6A" w:rsidP="00204835">
      <w:pPr>
        <w:jc w:val="center"/>
        <w:rPr>
          <w:sz w:val="20"/>
        </w:rPr>
      </w:pPr>
    </w:p>
    <w:p w:rsidR="00204835" w:rsidRDefault="00455C6A" w:rsidP="00455C6A">
      <w:pPr>
        <w:spacing w:line="360" w:lineRule="auto"/>
        <w:jc w:val="center"/>
      </w:pPr>
      <w:r>
        <w:rPr>
          <w:noProof/>
          <w:lang w:eastAsia="pl-PL"/>
        </w:rPr>
        <w:drawing>
          <wp:inline distT="0" distB="0" distL="0" distR="0">
            <wp:extent cx="4467600" cy="1857600"/>
            <wp:effectExtent l="0" t="0" r="0" b="0"/>
            <wp:docPr id="26" name="Obraz 26" descr="C:\Users\kwachu\Desktop\zdjecia do pracy\glown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wachu\Desktop\zdjecia do pracy\glowne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7600" cy="1857600"/>
                    </a:xfrm>
                    <a:prstGeom prst="rect">
                      <a:avLst/>
                    </a:prstGeom>
                    <a:noFill/>
                    <a:ln>
                      <a:noFill/>
                    </a:ln>
                  </pic:spPr>
                </pic:pic>
              </a:graphicData>
            </a:graphic>
          </wp:inline>
        </w:drawing>
      </w:r>
    </w:p>
    <w:p w:rsidR="00455C6A" w:rsidRDefault="008850FF" w:rsidP="00455C6A">
      <w:pPr>
        <w:jc w:val="center"/>
        <w:rPr>
          <w:sz w:val="20"/>
        </w:rPr>
      </w:pPr>
      <w:r>
        <w:rPr>
          <w:b/>
          <w:sz w:val="20"/>
        </w:rPr>
        <w:t>Rys. 4.29</w:t>
      </w:r>
      <w:r w:rsidR="00455C6A">
        <w:rPr>
          <w:b/>
          <w:sz w:val="20"/>
        </w:rPr>
        <w:t xml:space="preserve"> </w:t>
      </w:r>
      <w:r w:rsidR="00455C6A">
        <w:rPr>
          <w:sz w:val="20"/>
        </w:rPr>
        <w:t>Szczegóły reklamacji nr 64 dla zamówienia nr 138</w:t>
      </w:r>
    </w:p>
    <w:p w:rsidR="000510BA" w:rsidRDefault="000510BA" w:rsidP="0052318C">
      <w:pPr>
        <w:spacing w:line="360" w:lineRule="auto"/>
        <w:jc w:val="both"/>
        <w:rPr>
          <w:sz w:val="20"/>
        </w:rPr>
      </w:pPr>
    </w:p>
    <w:p w:rsidR="00455C6A" w:rsidRDefault="0052318C" w:rsidP="0052318C">
      <w:pPr>
        <w:spacing w:line="360" w:lineRule="auto"/>
        <w:jc w:val="both"/>
      </w:pPr>
      <w:r>
        <w:t>Gdy użytkownik chce zamienić dane osobowe lub hasło, korzysta z pozycji menu</w:t>
      </w:r>
      <w:r w:rsidRPr="0052318C">
        <w:rPr>
          <w:i/>
        </w:rPr>
        <w:t xml:space="preserve"> </w:t>
      </w:r>
      <w:r w:rsidRPr="00707A09">
        <w:t>dane osobowe</w:t>
      </w:r>
      <w:r>
        <w:rPr>
          <w:i/>
        </w:rPr>
        <w:t>.</w:t>
      </w:r>
      <w:r>
        <w:t xml:space="preserve"> </w:t>
      </w:r>
      <w:r w:rsidR="007858F6">
        <w:t>Zapisane dane, w tym narzędziu, automatyczni</w:t>
      </w:r>
      <w:r w:rsidR="00707A09">
        <w:t>e zostają pobierane podczas np. </w:t>
      </w:r>
      <w:r w:rsidR="007858F6">
        <w:t>tworzenia nowego zamówienia.</w:t>
      </w:r>
      <w:r w:rsidR="00382B87">
        <w:t xml:space="preserve"> Jeżeli jedno z pól ma kolor czerwony, to dane nie zostały wpisane bądź mają błąd, co uniemożliwi zapis do bazy. Rys. 4.30. przedstawia panel </w:t>
      </w:r>
      <w:r w:rsidR="00382B87" w:rsidRPr="003F3FCA">
        <w:t>dane osobowe</w:t>
      </w:r>
      <w:r w:rsidR="00382B87">
        <w:t xml:space="preserve">. </w:t>
      </w:r>
    </w:p>
    <w:p w:rsidR="00721752" w:rsidRDefault="00721752" w:rsidP="00721752">
      <w:pPr>
        <w:spacing w:line="360" w:lineRule="auto"/>
        <w:jc w:val="center"/>
      </w:pPr>
      <w:r>
        <w:rPr>
          <w:noProof/>
          <w:lang w:eastAsia="pl-PL"/>
        </w:rPr>
        <w:drawing>
          <wp:inline distT="0" distB="0" distL="0" distR="0">
            <wp:extent cx="4467600" cy="2437200"/>
            <wp:effectExtent l="0" t="0" r="0" b="0"/>
            <wp:docPr id="27" name="Obraz 27" descr="C:\Users\kwachu\Desktop\zdjecia do pracy\glown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wachu\Desktop\zdjecia do pracy\glowne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7600" cy="2437200"/>
                    </a:xfrm>
                    <a:prstGeom prst="rect">
                      <a:avLst/>
                    </a:prstGeom>
                    <a:noFill/>
                    <a:ln>
                      <a:noFill/>
                    </a:ln>
                  </pic:spPr>
                </pic:pic>
              </a:graphicData>
            </a:graphic>
          </wp:inline>
        </w:drawing>
      </w:r>
    </w:p>
    <w:p w:rsidR="00721752" w:rsidRDefault="008850FF" w:rsidP="00721752">
      <w:pPr>
        <w:jc w:val="center"/>
        <w:rPr>
          <w:sz w:val="20"/>
        </w:rPr>
      </w:pPr>
      <w:r>
        <w:rPr>
          <w:b/>
          <w:sz w:val="20"/>
        </w:rPr>
        <w:t>Rys. 4.30</w:t>
      </w:r>
      <w:r w:rsidR="00721752">
        <w:rPr>
          <w:sz w:val="20"/>
        </w:rPr>
        <w:t xml:space="preserve"> Panel użytkownika, dane osobowe</w:t>
      </w:r>
    </w:p>
    <w:p w:rsidR="00721752" w:rsidRDefault="00721752" w:rsidP="00721752">
      <w:pPr>
        <w:jc w:val="center"/>
        <w:rPr>
          <w:sz w:val="20"/>
        </w:rPr>
      </w:pPr>
    </w:p>
    <w:p w:rsidR="00721752" w:rsidRPr="00EA1996" w:rsidRDefault="003F3FCA" w:rsidP="00181B3D">
      <w:pPr>
        <w:spacing w:line="360" w:lineRule="auto"/>
        <w:ind w:firstLine="709"/>
        <w:jc w:val="both"/>
      </w:pPr>
      <w:r>
        <w:lastRenderedPageBreak/>
        <w:t>Przed</w:t>
      </w:r>
      <w:r w:rsidR="00135A5C">
        <w:t>ostatnia pozycja</w:t>
      </w:r>
      <w:r>
        <w:t xml:space="preserve"> znajdująca się a panelu użytkownika</w:t>
      </w:r>
      <w:r w:rsidR="00135A5C">
        <w:t xml:space="preserve">, służy do korespondencji z </w:t>
      </w:r>
      <w:r w:rsidR="007049F3">
        <w:t>pracownikiem</w:t>
      </w:r>
      <w:r w:rsidR="0055026C">
        <w:t xml:space="preserve"> sklepu</w:t>
      </w:r>
      <w:r w:rsidR="007049F3">
        <w:t xml:space="preserve"> </w:t>
      </w:r>
      <w:r w:rsidR="005774B9">
        <w:t>w sytuacji</w:t>
      </w:r>
      <w:r w:rsidR="0055026C">
        <w:t>,</w:t>
      </w:r>
      <w:r w:rsidR="005774B9">
        <w:t xml:space="preserve"> gdy mamy problem lub zapytanie</w:t>
      </w:r>
      <w:r w:rsidR="00135A5C">
        <w:t xml:space="preserve">. </w:t>
      </w:r>
      <w:r w:rsidR="00C832C9">
        <w:t>Klikając w odpowiedni przycisk</w:t>
      </w:r>
      <w:r w:rsidR="000F6DFC">
        <w:t xml:space="preserve"> </w:t>
      </w:r>
      <w:r w:rsidR="00C832C9">
        <w:t>znajdujący</w:t>
      </w:r>
      <w:r w:rsidR="000F6DFC">
        <w:t xml:space="preserve"> się na </w:t>
      </w:r>
      <w:r w:rsidR="00B4587B">
        <w:t>głównej</w:t>
      </w:r>
      <w:r w:rsidR="000F6DFC">
        <w:t xml:space="preserve"> stronie </w:t>
      </w:r>
      <w:r w:rsidR="00B4587B">
        <w:t>lub</w:t>
      </w:r>
      <w:r w:rsidR="000F6DFC">
        <w:t xml:space="preserve"> w panelu </w:t>
      </w:r>
      <w:r w:rsidR="000F6DFC" w:rsidRPr="00C832C9">
        <w:t>wiadomości</w:t>
      </w:r>
      <w:r w:rsidR="000F6DFC">
        <w:rPr>
          <w:i/>
        </w:rPr>
        <w:t>,</w:t>
      </w:r>
      <w:r w:rsidR="00B4587B">
        <w:t xml:space="preserve"> </w:t>
      </w:r>
      <w:r w:rsidR="00FA2CE3">
        <w:t xml:space="preserve">zalogowany użytkownik </w:t>
      </w:r>
      <w:r w:rsidR="00B4587B">
        <w:t>może zgłosić swój problem</w:t>
      </w:r>
      <w:r w:rsidR="00B62311">
        <w:t xml:space="preserve"> wybierając odpowiednią kategori</w:t>
      </w:r>
      <w:r w:rsidR="003F413B">
        <w:t>ę</w:t>
      </w:r>
      <w:r w:rsidR="00B62311">
        <w:t xml:space="preserve"> oraz temat zapytania</w:t>
      </w:r>
      <w:r w:rsidR="00B4587B">
        <w:t>.</w:t>
      </w:r>
      <w:r w:rsidR="00E10E8B">
        <w:t xml:space="preserve"> </w:t>
      </w:r>
      <w:r w:rsidR="002F2A3D">
        <w:t>Uzupełniony formularz zapytania został przedstawiony na rys. 4.31, natomiast panel wiadomości na rys. 4.32</w:t>
      </w:r>
      <w:r w:rsidR="003C5EE0">
        <w:t xml:space="preserve">. </w:t>
      </w:r>
      <w:r w:rsidR="002639C7">
        <w:t>Klikając w ikonkę listu użytkownik przechodzi do nowego okienka (rys. 4.33), gdzie ma możliwość przeczytania odpowiedzi od pracownika oraz wysłania kolejnego zapytania związanego z tą samą sprawą</w:t>
      </w:r>
      <w:r w:rsidR="00E41AFA">
        <w:t xml:space="preserve"> (rys. 4.34)</w:t>
      </w:r>
      <w:r w:rsidR="002639C7">
        <w:t xml:space="preserve">. </w:t>
      </w:r>
      <w:r w:rsidR="00FD496C">
        <w:t>W przypadku kliknięcia ikonki kosza, użytkownik kasuje całe zgłoszenie bez możliwości kontynuowania korespondencji.</w:t>
      </w:r>
    </w:p>
    <w:p w:rsidR="0029659D" w:rsidRDefault="007C5D4F" w:rsidP="00CF159B">
      <w:pPr>
        <w:jc w:val="center"/>
      </w:pPr>
      <w:r>
        <w:rPr>
          <w:noProof/>
          <w:lang w:eastAsia="pl-PL"/>
        </w:rPr>
        <w:drawing>
          <wp:inline distT="0" distB="0" distL="0" distR="0">
            <wp:extent cx="4467600" cy="1785600"/>
            <wp:effectExtent l="0" t="0" r="0" b="0"/>
            <wp:docPr id="34" name="Obraz 34" descr="C:\Users\kwachu\Desktop\zdjecia do pracy\glown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wachu\Desktop\zdjecia do pracy\glowne2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600" cy="1785600"/>
                    </a:xfrm>
                    <a:prstGeom prst="rect">
                      <a:avLst/>
                    </a:prstGeom>
                    <a:noFill/>
                    <a:ln>
                      <a:noFill/>
                    </a:ln>
                  </pic:spPr>
                </pic:pic>
              </a:graphicData>
            </a:graphic>
          </wp:inline>
        </w:drawing>
      </w:r>
    </w:p>
    <w:p w:rsidR="007C5D4F" w:rsidRDefault="008850FF" w:rsidP="00CF159B">
      <w:pPr>
        <w:jc w:val="center"/>
        <w:rPr>
          <w:sz w:val="20"/>
        </w:rPr>
      </w:pPr>
      <w:r>
        <w:rPr>
          <w:b/>
          <w:sz w:val="20"/>
        </w:rPr>
        <w:t>Rys. 4.31</w:t>
      </w:r>
      <w:r w:rsidR="007C5D4F">
        <w:rPr>
          <w:sz w:val="20"/>
        </w:rPr>
        <w:t xml:space="preserve"> Formularz zgłoszenia</w:t>
      </w:r>
    </w:p>
    <w:p w:rsidR="008850FF" w:rsidRDefault="008850FF" w:rsidP="00CF159B">
      <w:pPr>
        <w:jc w:val="center"/>
        <w:rPr>
          <w:sz w:val="20"/>
        </w:rPr>
      </w:pPr>
    </w:p>
    <w:p w:rsidR="00CF159B" w:rsidRDefault="00CF159B" w:rsidP="00CF159B">
      <w:pPr>
        <w:jc w:val="center"/>
        <w:rPr>
          <w:sz w:val="20"/>
        </w:rPr>
      </w:pPr>
      <w:r>
        <w:rPr>
          <w:noProof/>
          <w:sz w:val="20"/>
          <w:lang w:eastAsia="pl-PL"/>
        </w:rPr>
        <w:drawing>
          <wp:inline distT="0" distB="0" distL="0" distR="0">
            <wp:extent cx="4467600" cy="1868400"/>
            <wp:effectExtent l="0" t="0" r="0" b="0"/>
            <wp:docPr id="35" name="Obraz 35" descr="C:\Users\kwachu\Desktop\zdjecia do pracy\glown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wachu\Desktop\zdjecia do pracy\glowne2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7600" cy="1868400"/>
                    </a:xfrm>
                    <a:prstGeom prst="rect">
                      <a:avLst/>
                    </a:prstGeom>
                    <a:noFill/>
                    <a:ln>
                      <a:noFill/>
                    </a:ln>
                  </pic:spPr>
                </pic:pic>
              </a:graphicData>
            </a:graphic>
          </wp:inline>
        </w:drawing>
      </w:r>
    </w:p>
    <w:p w:rsidR="00CF159B" w:rsidRDefault="00CF159B" w:rsidP="00CF159B">
      <w:pPr>
        <w:jc w:val="center"/>
        <w:rPr>
          <w:sz w:val="20"/>
        </w:rPr>
      </w:pPr>
      <w:r>
        <w:rPr>
          <w:b/>
          <w:sz w:val="20"/>
        </w:rPr>
        <w:t>Rys. 4.3</w:t>
      </w:r>
      <w:r w:rsidR="00802D0F">
        <w:rPr>
          <w:b/>
          <w:sz w:val="20"/>
        </w:rPr>
        <w:t>2</w:t>
      </w:r>
      <w:r>
        <w:rPr>
          <w:sz w:val="20"/>
        </w:rPr>
        <w:t xml:space="preserve"> Panel użytkownika, wiadomości</w:t>
      </w:r>
    </w:p>
    <w:p w:rsidR="000510BA" w:rsidRDefault="000510BA" w:rsidP="00CF159B">
      <w:pPr>
        <w:jc w:val="center"/>
        <w:rPr>
          <w:sz w:val="20"/>
        </w:rPr>
      </w:pPr>
    </w:p>
    <w:p w:rsidR="003C5EE0" w:rsidRDefault="003C5EE0" w:rsidP="00CF159B">
      <w:pPr>
        <w:jc w:val="center"/>
        <w:rPr>
          <w:sz w:val="20"/>
        </w:rPr>
      </w:pPr>
      <w:r>
        <w:rPr>
          <w:noProof/>
          <w:sz w:val="20"/>
          <w:lang w:eastAsia="pl-PL"/>
        </w:rPr>
        <w:drawing>
          <wp:inline distT="0" distB="0" distL="0" distR="0">
            <wp:extent cx="4467600" cy="1861200"/>
            <wp:effectExtent l="0" t="0" r="0" b="0"/>
            <wp:docPr id="36" name="Obraz 36" descr="C:\Users\kwachu\Desktop\zdjecia do pracy\glow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wachu\Desktop\zdjecia do pracy\glowne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7600" cy="1861200"/>
                    </a:xfrm>
                    <a:prstGeom prst="rect">
                      <a:avLst/>
                    </a:prstGeom>
                    <a:noFill/>
                    <a:ln>
                      <a:noFill/>
                    </a:ln>
                  </pic:spPr>
                </pic:pic>
              </a:graphicData>
            </a:graphic>
          </wp:inline>
        </w:drawing>
      </w:r>
    </w:p>
    <w:p w:rsidR="003C5EE0" w:rsidRDefault="008850FF" w:rsidP="003C5EE0">
      <w:pPr>
        <w:jc w:val="center"/>
        <w:rPr>
          <w:sz w:val="20"/>
        </w:rPr>
      </w:pPr>
      <w:r>
        <w:rPr>
          <w:b/>
          <w:sz w:val="20"/>
        </w:rPr>
        <w:t>Rys. 4.33</w:t>
      </w:r>
      <w:r w:rsidR="003C5EE0">
        <w:rPr>
          <w:sz w:val="20"/>
        </w:rPr>
        <w:t xml:space="preserve"> Panel użytkownika, szczegóły zgłoszenia</w:t>
      </w:r>
    </w:p>
    <w:p w:rsidR="003C5EE0" w:rsidRDefault="000F1673" w:rsidP="000F1673">
      <w:pPr>
        <w:jc w:val="center"/>
        <w:rPr>
          <w:sz w:val="20"/>
        </w:rPr>
      </w:pPr>
      <w:r>
        <w:rPr>
          <w:noProof/>
          <w:sz w:val="20"/>
          <w:lang w:eastAsia="pl-PL"/>
        </w:rPr>
        <w:lastRenderedPageBreak/>
        <w:drawing>
          <wp:inline distT="0" distB="0" distL="0" distR="0">
            <wp:extent cx="4467600" cy="1828800"/>
            <wp:effectExtent l="0" t="0" r="0" b="0"/>
            <wp:docPr id="37" name="Obraz 37" descr="C:\Users\kwachu\Desktop\zdjecia do pracy\glown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wachu\Desktop\zdjecia do pracy\glowne3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7600" cy="1828800"/>
                    </a:xfrm>
                    <a:prstGeom prst="rect">
                      <a:avLst/>
                    </a:prstGeom>
                    <a:noFill/>
                    <a:ln>
                      <a:noFill/>
                    </a:ln>
                  </pic:spPr>
                </pic:pic>
              </a:graphicData>
            </a:graphic>
          </wp:inline>
        </w:drawing>
      </w:r>
    </w:p>
    <w:p w:rsidR="000F1673" w:rsidRDefault="008850FF" w:rsidP="000F1673">
      <w:pPr>
        <w:jc w:val="center"/>
        <w:rPr>
          <w:sz w:val="20"/>
        </w:rPr>
      </w:pPr>
      <w:r>
        <w:rPr>
          <w:b/>
          <w:sz w:val="20"/>
        </w:rPr>
        <w:t>Rys. 4.34</w:t>
      </w:r>
      <w:r w:rsidR="000F1673">
        <w:rPr>
          <w:sz w:val="20"/>
        </w:rPr>
        <w:t xml:space="preserve"> Panel użytkownika, szczegóły zgłoszenia, dodatkowa odpowiedź na zgłoszenie</w:t>
      </w:r>
    </w:p>
    <w:p w:rsidR="0053171D" w:rsidRDefault="0053171D" w:rsidP="000F1673">
      <w:pPr>
        <w:jc w:val="center"/>
        <w:rPr>
          <w:sz w:val="20"/>
        </w:rPr>
      </w:pPr>
    </w:p>
    <w:p w:rsidR="000F1673" w:rsidRPr="00B337A5" w:rsidRDefault="0053171D" w:rsidP="00181B3D">
      <w:pPr>
        <w:spacing w:line="360" w:lineRule="auto"/>
        <w:ind w:firstLine="426"/>
        <w:jc w:val="both"/>
      </w:pPr>
      <w:r>
        <w:t xml:space="preserve">Panel użytkownika jest bardzo dobrze dopracowany oraz łatwy w obsłudze. Posiada niezbędne elementy </w:t>
      </w:r>
      <w:r w:rsidR="00514EA7">
        <w:t xml:space="preserve">do poprawnego </w:t>
      </w:r>
      <w:r w:rsidR="00C832C9">
        <w:t>zarządzania swoim zamówieniem</w:t>
      </w:r>
      <w:r w:rsidR="00514EA7">
        <w:t xml:space="preserve">. Ostatnią pozycją w panelu jest opcja </w:t>
      </w:r>
      <w:r w:rsidR="00514EA7" w:rsidRPr="00C832C9">
        <w:t>wyloguj,</w:t>
      </w:r>
      <w:r w:rsidR="00514EA7">
        <w:t xml:space="preserve"> która </w:t>
      </w:r>
      <w:r w:rsidR="00923479">
        <w:t xml:space="preserve">kończy </w:t>
      </w:r>
      <w:r w:rsidR="00514EA7">
        <w:t>bieżącą sesj</w:t>
      </w:r>
      <w:r w:rsidR="00923479">
        <w:t>ę</w:t>
      </w:r>
      <w:r w:rsidR="00514EA7">
        <w:t>.</w:t>
      </w:r>
    </w:p>
    <w:p w:rsidR="006520AB" w:rsidRDefault="006520AB" w:rsidP="0082551D">
      <w:pPr>
        <w:pStyle w:val="Nagwek2"/>
      </w:pPr>
      <w:bookmarkStart w:id="42" w:name="_Toc30596970"/>
      <w:r w:rsidRPr="00C57843">
        <w:t xml:space="preserve">Działanie </w:t>
      </w:r>
      <w:r w:rsidR="00C9107D" w:rsidRPr="00C57843">
        <w:t>panelu do obsługi sklepu komputerowego</w:t>
      </w:r>
      <w:bookmarkEnd w:id="42"/>
    </w:p>
    <w:p w:rsidR="004A50A2" w:rsidRPr="00591D6D" w:rsidRDefault="004A50A2" w:rsidP="004A50A2">
      <w:pPr>
        <w:pStyle w:val="Tekstpodstawowy"/>
      </w:pPr>
      <w:r w:rsidRPr="00591D6D">
        <w:t>W tym podrozdziale zostanie przedstawiony interfejs graficzny panelu administracyjnego oraz jego najważniejsze funkcje. Strona nie jest dostępna online, dlatego aby zobaczyć jej działanie, należy uruchomić lokalny serwer za pomocą programu XAMPP i następni</w:t>
      </w:r>
      <w:r w:rsidR="00F11A91">
        <w:t>e w </w:t>
      </w:r>
      <w:r w:rsidRPr="00591D6D">
        <w:t xml:space="preserve">przeglądarce internetowej wpisać </w:t>
      </w:r>
      <w:proofErr w:type="spellStart"/>
      <w:r w:rsidRPr="00591D6D">
        <w:t>localhost</w:t>
      </w:r>
      <w:proofErr w:type="spellEnd"/>
      <w:r w:rsidRPr="00591D6D">
        <w:t xml:space="preserve">/panel. Zostaniemy wtedy przekierowani na stronę logowania. </w:t>
      </w:r>
    </w:p>
    <w:p w:rsidR="004A50A2" w:rsidRDefault="004A50A2" w:rsidP="004A50A2">
      <w:pPr>
        <w:pStyle w:val="Tekstpodstawowy"/>
      </w:pPr>
      <w:r w:rsidRPr="00591D6D">
        <w:t xml:space="preserve">Opisywany panel jest napisany z wykorzystaniem </w:t>
      </w:r>
      <w:r w:rsidR="00014E4B">
        <w:t xml:space="preserve">języków HTML, CSS, PHP, </w:t>
      </w:r>
      <w:proofErr w:type="spellStart"/>
      <w:r w:rsidR="00014E4B">
        <w:t>MySQL</w:t>
      </w:r>
      <w:proofErr w:type="spellEnd"/>
      <w:r w:rsidR="00014E4B">
        <w:t xml:space="preserve"> i </w:t>
      </w:r>
      <w:proofErr w:type="spellStart"/>
      <w:r w:rsidRPr="00591D6D">
        <w:t>JavaScript</w:t>
      </w:r>
      <w:proofErr w:type="spellEnd"/>
      <w:r w:rsidRPr="00591D6D">
        <w:t>. Do jego poprawnego działania, nie jest konieczne instalowanie dodatkowych zewnętrznych wtyczek. Każda przeglądarka jest przystosowana do obsługi tej strony internetowej.</w:t>
      </w:r>
    </w:p>
    <w:p w:rsidR="00E72D9D" w:rsidRDefault="00E72D9D" w:rsidP="00E72D9D">
      <w:pPr>
        <w:pStyle w:val="Nagwek3"/>
      </w:pPr>
      <w:bookmarkStart w:id="43" w:name="_Toc30596971"/>
      <w:r w:rsidRPr="00E72D9D">
        <w:t>Ogólny wygląd i strona główna</w:t>
      </w:r>
      <w:bookmarkEnd w:id="43"/>
    </w:p>
    <w:p w:rsidR="00E72D9D" w:rsidRDefault="00E72D9D" w:rsidP="00E72D9D">
      <w:pPr>
        <w:pStyle w:val="Tekstpodstawowy"/>
        <w:rPr>
          <w:rStyle w:val="TekstpodstawowyZnak"/>
        </w:rPr>
      </w:pPr>
      <w:r w:rsidRPr="00591D6D">
        <w:rPr>
          <w:rStyle w:val="TekstpodstawowyZnak"/>
        </w:rPr>
        <w:t>Panel zaprojektowano tak, aby pracownik mógł szybko znal</w:t>
      </w:r>
      <w:r w:rsidR="00C45980">
        <w:rPr>
          <w:rStyle w:val="TekstpodstawowyZnak"/>
        </w:rPr>
        <w:t>eźć interesującą go funkcję. Na </w:t>
      </w:r>
      <w:r w:rsidRPr="00591D6D">
        <w:rPr>
          <w:rStyle w:val="TekstpodstawowyZnak"/>
        </w:rPr>
        <w:t xml:space="preserve">każdej podstronie w górnej części znajduje się pasek z wyszukiwarkami produktów, zamówień oraz klientów. Po lewej stronie umieszczono pasek menu z linkami do wszystkich podstron. </w:t>
      </w:r>
      <w:r>
        <w:rPr>
          <w:rStyle w:val="TekstpodstawowyZnak"/>
        </w:rPr>
        <w:t>Odsyłacze w</w:t>
      </w:r>
      <w:r w:rsidRPr="00591D6D">
        <w:rPr>
          <w:rStyle w:val="TekstpodstawowyZnak"/>
        </w:rPr>
        <w:t xml:space="preserve"> menu informują o nowych zamówie</w:t>
      </w:r>
      <w:r w:rsidR="006C1866">
        <w:rPr>
          <w:rStyle w:val="TekstpodstawowyZnak"/>
        </w:rPr>
        <w:t>niach, reklamacjach, zwrotach i </w:t>
      </w:r>
      <w:r w:rsidRPr="00591D6D">
        <w:rPr>
          <w:rStyle w:val="TekstpodstawowyZnak"/>
        </w:rPr>
        <w:t>zgłoszeniach. Zmienia się wtedy ich kolor na zielony, a w nawiasie pojawia się liczba takich zdarzeń. Tak samo zachowuje się odnośnik do produktów, który pokazuje ilość p</w:t>
      </w:r>
      <w:r w:rsidR="003B4BB6">
        <w:rPr>
          <w:rStyle w:val="TekstpodstawowyZnak"/>
        </w:rPr>
        <w:t>roduktów z </w:t>
      </w:r>
      <w:r w:rsidRPr="00591D6D">
        <w:rPr>
          <w:rStyle w:val="TekstpodstawowyZnak"/>
        </w:rPr>
        <w:t>niskim stanem magazynowym</w:t>
      </w:r>
      <w:r>
        <w:rPr>
          <w:rStyle w:val="TekstpodstawowyZnak"/>
        </w:rPr>
        <w:t xml:space="preserve"> (poniżej 5-ciu sztuk)</w:t>
      </w:r>
      <w:r w:rsidRPr="00591D6D">
        <w:rPr>
          <w:rStyle w:val="TekstpodstawowyZnak"/>
        </w:rPr>
        <w:t xml:space="preserve">. Nad paskiem menu zamieszczono logo sklepu oraz przycisk wylogowania. Strona główna (rys. </w:t>
      </w:r>
      <w:r>
        <w:rPr>
          <w:rStyle w:val="TekstpodstawowyZnak"/>
        </w:rPr>
        <w:t>4.</w:t>
      </w:r>
      <w:r w:rsidRPr="00591D6D">
        <w:rPr>
          <w:rStyle w:val="TekstpodstawowyZnak"/>
        </w:rPr>
        <w:t xml:space="preserve">35)  jest podsumowaniem działania sklepu. Umieszczono na niej wykres przedstawiający sprzedaż w ciągu ostatnich 30 dni, szybki dostęp do dziesięciu ostatnich zamówień oraz statystyki produktów (5 ostatnio </w:t>
      </w:r>
      <w:r w:rsidRPr="00591D6D">
        <w:rPr>
          <w:rStyle w:val="TekstpodstawowyZnak"/>
        </w:rPr>
        <w:lastRenderedPageBreak/>
        <w:t>dodanych produktów, 5 najczęściej oglądanych produktów, 5 produktów których stan magazynowy jest niski i 5 ostatnio skomentowanych produktów).</w:t>
      </w:r>
    </w:p>
    <w:p w:rsidR="00E72D9D" w:rsidRDefault="00E72D9D" w:rsidP="00E72D9D">
      <w:pPr>
        <w:pStyle w:val="Rysunek"/>
      </w:pPr>
      <w:r>
        <w:rPr>
          <w:noProof/>
          <w:lang w:eastAsia="pl-PL"/>
        </w:rPr>
        <w:drawing>
          <wp:inline distT="0" distB="0" distL="0" distR="0">
            <wp:extent cx="5760085" cy="489966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E72D9D" w:rsidRPr="00E72D9D" w:rsidRDefault="00E72D9D" w:rsidP="00E72D9D">
      <w:pPr>
        <w:pStyle w:val="PodRysunkiem"/>
      </w:pPr>
      <w:r>
        <w:rPr>
          <w:sz w:val="20"/>
          <w:szCs w:val="20"/>
        </w:rPr>
        <w:t>Rys. 4.35</w:t>
      </w:r>
      <w:r>
        <w:t xml:space="preserve"> </w:t>
      </w:r>
      <w:r w:rsidRPr="00017F6F">
        <w:rPr>
          <w:b w:val="0"/>
          <w:sz w:val="20"/>
          <w:szCs w:val="20"/>
        </w:rPr>
        <w:t>Strona główna</w:t>
      </w:r>
      <w:r w:rsidR="001E2DC3">
        <w:rPr>
          <w:b w:val="0"/>
          <w:sz w:val="20"/>
          <w:szCs w:val="20"/>
        </w:rPr>
        <w:t xml:space="preserve"> panelu administracyjnego</w:t>
      </w:r>
    </w:p>
    <w:p w:rsidR="008B00FC" w:rsidRDefault="008B00FC" w:rsidP="00E72D9D">
      <w:pPr>
        <w:pStyle w:val="Nagwek3"/>
      </w:pPr>
      <w:bookmarkStart w:id="44" w:name="_Toc30596972"/>
      <w:r w:rsidRPr="00C57843">
        <w:t>Obsługa zamówień</w:t>
      </w:r>
      <w:bookmarkEnd w:id="44"/>
    </w:p>
    <w:p w:rsidR="004A50A2" w:rsidRPr="00596F9F" w:rsidRDefault="004A50A2" w:rsidP="004A50A2">
      <w:pPr>
        <w:pStyle w:val="Tekstpodstawowy"/>
      </w:pPr>
      <w:r>
        <w:t xml:space="preserve">Aby zrealizować zamówienie klienta, należy przejść na podstronę </w:t>
      </w:r>
      <w:r w:rsidRPr="00AF113F">
        <w:rPr>
          <w:i/>
        </w:rPr>
        <w:t>Zamówienia</w:t>
      </w:r>
      <w:r>
        <w:t xml:space="preserve"> z paska menu. Wyświetlona lista zawiera wszystkie zamówienia (rys. 4.36), które mają status </w:t>
      </w:r>
      <w:r w:rsidR="00C75383">
        <w:rPr>
          <w:i/>
        </w:rPr>
        <w:t>W </w:t>
      </w:r>
      <w:r w:rsidRPr="00596F9F">
        <w:rPr>
          <w:i/>
        </w:rPr>
        <w:t>trakcie realizacji</w:t>
      </w:r>
      <w:r>
        <w:t xml:space="preserve">, </w:t>
      </w:r>
      <w:r>
        <w:rPr>
          <w:i/>
        </w:rPr>
        <w:t>Zamówienie gotowe do wysyłki</w:t>
      </w:r>
      <w:r>
        <w:t xml:space="preserve"> lub </w:t>
      </w:r>
      <w:r w:rsidRPr="00596F9F">
        <w:rPr>
          <w:i/>
        </w:rPr>
        <w:t>Zamówienie przekazane dostawcy</w:t>
      </w:r>
      <w:r>
        <w:t xml:space="preserve">. Dodatkowo użytkownik z uprawnieniami </w:t>
      </w:r>
      <w:r w:rsidRPr="00FA7A7A">
        <w:rPr>
          <w:i/>
        </w:rPr>
        <w:t>pracownik</w:t>
      </w:r>
      <w:r>
        <w:rPr>
          <w:i/>
        </w:rPr>
        <w:t xml:space="preserve"> </w:t>
      </w:r>
      <w:r w:rsidRPr="00FA7A7A">
        <w:t>zobaczy tylko te zamówienia</w:t>
      </w:r>
      <w:r>
        <w:t>,</w:t>
      </w:r>
      <w:r w:rsidRPr="00FA7A7A">
        <w:t xml:space="preserve"> które nie mają jeszcze przypisanego pracownika lub są przypisane do niego</w:t>
      </w:r>
      <w:r w:rsidR="00B70C36">
        <w:t xml:space="preserve"> samego</w:t>
      </w:r>
      <w:r w:rsidRPr="00FA7A7A">
        <w:t>.</w:t>
      </w:r>
      <w:r>
        <w:t xml:space="preserve"> Lista prezentuje podstawowe dane z zamówienia takie jak: status zapłaty, status zamówienia, data złożenia zamówienia, imię i nazwisko zamawiającego, zamawiane</w:t>
      </w:r>
      <w:r w:rsidR="00C75383">
        <w:t xml:space="preserve"> produkty, wartość zamówienia i </w:t>
      </w:r>
      <w:r>
        <w:t xml:space="preserve">sposób dostarczenia. Zamówienia są </w:t>
      </w:r>
      <w:r w:rsidR="00255239">
        <w:t>po</w:t>
      </w:r>
      <w:r>
        <w:t>sortowane od najnowszego do najstarszego.</w:t>
      </w:r>
    </w:p>
    <w:p w:rsidR="004A50A2" w:rsidRDefault="004A50A2" w:rsidP="004A50A2">
      <w:pPr>
        <w:pStyle w:val="Rysunek"/>
      </w:pPr>
      <w:r>
        <w:rPr>
          <w:noProof/>
          <w:lang w:eastAsia="pl-PL"/>
        </w:rPr>
        <w:lastRenderedPageBreak/>
        <w:drawing>
          <wp:inline distT="0" distB="0" distL="0" distR="0">
            <wp:extent cx="5760085" cy="223583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lis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rsidR="004A50A2" w:rsidRPr="00B9075A" w:rsidRDefault="004A50A2" w:rsidP="004A50A2">
      <w:pPr>
        <w:pStyle w:val="PodRysunkiem"/>
        <w:rPr>
          <w:sz w:val="20"/>
          <w:szCs w:val="20"/>
        </w:rPr>
      </w:pPr>
      <w:r w:rsidRPr="00B9075A">
        <w:rPr>
          <w:sz w:val="20"/>
          <w:szCs w:val="20"/>
        </w:rPr>
        <w:t>Rys.</w:t>
      </w:r>
      <w:r>
        <w:rPr>
          <w:sz w:val="20"/>
          <w:szCs w:val="20"/>
        </w:rPr>
        <w:t xml:space="preserve"> 4.36 </w:t>
      </w:r>
      <w:r w:rsidRPr="00B9075A">
        <w:rPr>
          <w:b w:val="0"/>
          <w:sz w:val="20"/>
          <w:szCs w:val="20"/>
        </w:rPr>
        <w:t>Lista</w:t>
      </w:r>
      <w:r>
        <w:rPr>
          <w:b w:val="0"/>
          <w:sz w:val="20"/>
          <w:szCs w:val="20"/>
        </w:rPr>
        <w:t xml:space="preserve"> niezrealizowanych</w:t>
      </w:r>
      <w:r w:rsidRPr="00B9075A">
        <w:rPr>
          <w:b w:val="0"/>
          <w:sz w:val="20"/>
          <w:szCs w:val="20"/>
        </w:rPr>
        <w:t xml:space="preserve"> zamówień</w:t>
      </w:r>
    </w:p>
    <w:p w:rsidR="004A50A2" w:rsidRDefault="004A50A2" w:rsidP="004A50A2">
      <w:pPr>
        <w:pStyle w:val="Tekstpodstawowy"/>
        <w:ind w:firstLine="0"/>
      </w:pPr>
      <w:r>
        <w:t xml:space="preserve">Przycisk </w:t>
      </w:r>
      <w:r w:rsidRPr="00314FF3">
        <w:rPr>
          <w:i/>
        </w:rPr>
        <w:t>Zamówienia zakończone</w:t>
      </w:r>
      <w:r>
        <w:t xml:space="preserve">, znajdujący się w prawym górnym rogu, umożliwia przeglądanie historii zamówień (rys. 4.38). Kliknięcie przycisku </w:t>
      </w:r>
      <w:r w:rsidRPr="0096635F">
        <w:rPr>
          <w:i/>
        </w:rPr>
        <w:t>Edytuj</w:t>
      </w:r>
      <w:r>
        <w:t xml:space="preserve"> powoduje przejście do wybranego zamówienia (rys.4.37) oraz przypisuje je do pracownika. </w:t>
      </w:r>
    </w:p>
    <w:p w:rsidR="004A50A2" w:rsidRDefault="004A50A2" w:rsidP="004A50A2">
      <w:pPr>
        <w:pStyle w:val="Rysunek"/>
      </w:pPr>
      <w:r>
        <w:rPr>
          <w:noProof/>
          <w:lang w:eastAsia="pl-PL"/>
        </w:rPr>
        <w:drawing>
          <wp:inline distT="0" distB="0" distL="0" distR="0">
            <wp:extent cx="5760085" cy="369316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693160"/>
                    </a:xfrm>
                    <a:prstGeom prst="rect">
                      <a:avLst/>
                    </a:prstGeom>
                  </pic:spPr>
                </pic:pic>
              </a:graphicData>
            </a:graphic>
          </wp:inline>
        </w:drawing>
      </w:r>
    </w:p>
    <w:p w:rsidR="004A50A2" w:rsidRPr="00FC0A0E" w:rsidRDefault="004A50A2" w:rsidP="004A50A2">
      <w:pPr>
        <w:pStyle w:val="PodRysunkiem"/>
        <w:rPr>
          <w:b w:val="0"/>
          <w:sz w:val="20"/>
          <w:szCs w:val="20"/>
        </w:rPr>
      </w:pPr>
      <w:r>
        <w:rPr>
          <w:sz w:val="20"/>
          <w:szCs w:val="20"/>
        </w:rPr>
        <w:t xml:space="preserve">Rys. 4.37 </w:t>
      </w:r>
      <w:r>
        <w:rPr>
          <w:b w:val="0"/>
          <w:sz w:val="20"/>
          <w:szCs w:val="20"/>
        </w:rPr>
        <w:t>Zamówienie nr 148</w:t>
      </w:r>
    </w:p>
    <w:p w:rsidR="004A50A2" w:rsidRDefault="00255239" w:rsidP="004A50A2">
      <w:pPr>
        <w:pStyle w:val="Tekstpodstawowy"/>
      </w:pPr>
      <w:r>
        <w:t xml:space="preserve">Na </w:t>
      </w:r>
      <w:r w:rsidR="004A50A2">
        <w:t xml:space="preserve">tym etapie pracownik widzi wszelkie dane podane w czasie składania zamówienia. Część z tych danych </w:t>
      </w:r>
      <w:r>
        <w:t xml:space="preserve">można jeszcze </w:t>
      </w:r>
      <w:r w:rsidR="004A50A2">
        <w:t xml:space="preserve">poprawić jeśli klient się pomylił i to zgłosi. Zmiany opiekuna zamówienia może dokonać tylko administrator. W dolnej części znajduje się lista zamówionych produktów, a w górnym prawym rogu znajduje się status płatności. Przycisk </w:t>
      </w:r>
      <w:r w:rsidR="004A50A2" w:rsidRPr="00121775">
        <w:rPr>
          <w:i/>
        </w:rPr>
        <w:t>Faktura</w:t>
      </w:r>
      <w:r w:rsidR="004A50A2">
        <w:t xml:space="preserve"> służy do </w:t>
      </w:r>
      <w:r w:rsidR="00014D9E">
        <w:t>wy</w:t>
      </w:r>
      <w:r w:rsidR="004A50A2">
        <w:t xml:space="preserve">generowania uzupełnionej faktury VAT w formacie pdf. Jeśli </w:t>
      </w:r>
      <w:r w:rsidR="004A50A2">
        <w:lastRenderedPageBreak/>
        <w:t>zamówienie ma być odebrane osobiście przez klienta</w:t>
      </w:r>
      <w:r w:rsidR="00014D9E">
        <w:t xml:space="preserve"> z opcją płatności przy odbiorze</w:t>
      </w:r>
      <w:r w:rsidR="004A50A2">
        <w:t xml:space="preserve">, pracownik może skompletować zamówione produkty i zmienić status zamówienia na </w:t>
      </w:r>
      <w:r w:rsidR="004A50A2">
        <w:rPr>
          <w:i/>
        </w:rPr>
        <w:t>Zamówienie gotowe do odbioru</w:t>
      </w:r>
      <w:r w:rsidR="004A50A2">
        <w:t xml:space="preserve">. Odebrane zamówienia mają status </w:t>
      </w:r>
      <w:r w:rsidR="004A50A2">
        <w:rPr>
          <w:i/>
        </w:rPr>
        <w:t>Zamówienie zrealizowane</w:t>
      </w:r>
      <w:r w:rsidR="004A50A2">
        <w:t>. W przypadku</w:t>
      </w:r>
      <w:r w:rsidR="00014D9E">
        <w:t>,</w:t>
      </w:r>
      <w:r w:rsidR="004A50A2">
        <w:t xml:space="preserve"> gdy zamówienie ma być dostarczone przez kuriera, pracownik powinien poczekać na zmianę statusu płatności na </w:t>
      </w:r>
      <w:r w:rsidR="004A50A2" w:rsidRPr="00F41856">
        <w:rPr>
          <w:i/>
        </w:rPr>
        <w:t>Zapłacono</w:t>
      </w:r>
      <w:r w:rsidR="004A50A2">
        <w:t xml:space="preserve">. Jeśli przez dłuższy czas klient nie zapłaci za zamówione produkty lub poinformuje sklep o rezygnacji z zamówienia, należy zmienić status na </w:t>
      </w:r>
      <w:r w:rsidR="004A50A2">
        <w:rPr>
          <w:i/>
        </w:rPr>
        <w:t>Zamówienie anulowane</w:t>
      </w:r>
      <w:r w:rsidR="004A50A2">
        <w:t xml:space="preserve">. Gdy zamówienie zostanie opłacone, pracownik może spakować produkty, następnie zaadresować paczkę  i zmienić status zamówienia na </w:t>
      </w:r>
      <w:r w:rsidR="004A50A2">
        <w:rPr>
          <w:i/>
        </w:rPr>
        <w:t>Zamówienie gotowe do wysyłki</w:t>
      </w:r>
      <w:r w:rsidR="004A50A2">
        <w:t xml:space="preserve">. Po odbiorze paczki przez kuriera pracownik powinien uzupełnić dane w wierszach </w:t>
      </w:r>
      <w:r w:rsidR="004A50A2" w:rsidRPr="00F41856">
        <w:rPr>
          <w:i/>
        </w:rPr>
        <w:t>Numer paczki</w:t>
      </w:r>
      <w:r w:rsidR="004A50A2">
        <w:t xml:space="preserve"> i </w:t>
      </w:r>
      <w:r w:rsidR="004A50A2" w:rsidRPr="00F41856">
        <w:rPr>
          <w:i/>
        </w:rPr>
        <w:t>Waga przesyłki</w:t>
      </w:r>
      <w:r w:rsidR="004A50A2">
        <w:t xml:space="preserve"> oraz zmienić status zamówienia na </w:t>
      </w:r>
      <w:r w:rsidR="004A50A2">
        <w:rPr>
          <w:i/>
        </w:rPr>
        <w:t>Zamówienie przekazane dostawcy</w:t>
      </w:r>
      <w:r w:rsidR="004A50A2">
        <w:t>. Dzięki takiej procedurze klient wie</w:t>
      </w:r>
      <w:r w:rsidR="00776444">
        <w:t>,</w:t>
      </w:r>
      <w:r w:rsidR="004A50A2">
        <w:t xml:space="preserve"> co aktualnie dzieje się z jego zamówionym sprzętem. Gdy sklep otrzyma powia</w:t>
      </w:r>
      <w:r w:rsidR="00776444">
        <w:t>domienie od firmy kurierskiej o </w:t>
      </w:r>
      <w:r w:rsidR="004A50A2">
        <w:t xml:space="preserve">dostarczeniu przesyłki, pracownik ostatecznie zmienia status na </w:t>
      </w:r>
      <w:r w:rsidR="004A50A2">
        <w:rPr>
          <w:i/>
        </w:rPr>
        <w:t>Zamówienie zrealizowane</w:t>
      </w:r>
      <w:r w:rsidR="004A50A2">
        <w:t>. Zamówienia o tym statusie nie mogą być</w:t>
      </w:r>
      <w:r w:rsidR="002A54F7">
        <w:t xml:space="preserve"> już</w:t>
      </w:r>
      <w:r w:rsidR="004A50A2">
        <w:t xml:space="preserve"> edytowane i trafiają do historii zamówień.</w:t>
      </w:r>
    </w:p>
    <w:p w:rsidR="004A50A2" w:rsidRDefault="004A50A2" w:rsidP="004A50A2">
      <w:pPr>
        <w:pStyle w:val="Rysunek"/>
      </w:pPr>
      <w:r>
        <w:rPr>
          <w:noProof/>
          <w:lang w:eastAsia="pl-PL"/>
        </w:rPr>
        <w:drawing>
          <wp:inline distT="0" distB="0" distL="0" distR="0">
            <wp:extent cx="5760085" cy="21386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owienia_h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 xml:space="preserve">Rys. 4.38 </w:t>
      </w:r>
      <w:r>
        <w:rPr>
          <w:b w:val="0"/>
          <w:sz w:val="20"/>
          <w:szCs w:val="20"/>
        </w:rPr>
        <w:t>Historia zamówień</w:t>
      </w:r>
    </w:p>
    <w:p w:rsidR="004A50A2" w:rsidRPr="004A50A2" w:rsidRDefault="004A50A2" w:rsidP="004A50A2">
      <w:pPr>
        <w:pStyle w:val="Tekstpodstawowy"/>
      </w:pPr>
      <w:r>
        <w:t xml:space="preserve">Obsługa zamówień może też zacząć się już na stronie głównej. Kliknięcie szarego przycisku w kolumnie </w:t>
      </w:r>
      <w:r w:rsidRPr="0096635F">
        <w:rPr>
          <w:i/>
        </w:rPr>
        <w:t>Idź</w:t>
      </w:r>
      <w:r>
        <w:t xml:space="preserve"> (rys.4.35) przenosi pracownika do konkretnego zamówienia (rys. 4.37). </w:t>
      </w:r>
    </w:p>
    <w:p w:rsidR="008B00FC" w:rsidRDefault="008E4A2B" w:rsidP="00E72D9D">
      <w:pPr>
        <w:pStyle w:val="Nagwek3"/>
      </w:pPr>
      <w:bookmarkStart w:id="45" w:name="_Toc30596973"/>
      <w:r w:rsidRPr="00C57843">
        <w:t>Reklamacje oraz zwroty</w:t>
      </w:r>
      <w:bookmarkEnd w:id="45"/>
    </w:p>
    <w:p w:rsidR="004A50A2" w:rsidRDefault="004A50A2" w:rsidP="004A50A2">
      <w:pPr>
        <w:pStyle w:val="Tekstpodstawowy"/>
      </w:pPr>
      <w:r>
        <w:t xml:space="preserve">Kliknięcie odnośnika </w:t>
      </w:r>
      <w:r w:rsidRPr="00DF5702">
        <w:rPr>
          <w:i/>
        </w:rPr>
        <w:t>Reklamacje</w:t>
      </w:r>
      <w:r>
        <w:t xml:space="preserve"> w pasku menu powoduje przejście do listy wszystkich niezrealizowanych reklamacji (rys. 4.39).</w:t>
      </w:r>
    </w:p>
    <w:p w:rsidR="004A50A2" w:rsidRDefault="004A50A2" w:rsidP="004A50A2">
      <w:pPr>
        <w:pStyle w:val="Rysunek"/>
      </w:pPr>
      <w:r>
        <w:rPr>
          <w:noProof/>
          <w:lang w:eastAsia="pl-PL"/>
        </w:rPr>
        <w:lastRenderedPageBreak/>
        <w:drawing>
          <wp:inline distT="0" distB="0" distL="0" distR="0">
            <wp:extent cx="5760085" cy="166560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list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1665605"/>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4.39 </w:t>
      </w:r>
      <w:r>
        <w:rPr>
          <w:b w:val="0"/>
          <w:sz w:val="20"/>
          <w:szCs w:val="20"/>
        </w:rPr>
        <w:t>Lista niezrealizowanych reklamacji</w:t>
      </w:r>
    </w:p>
    <w:p w:rsidR="004A50A2" w:rsidRDefault="004A50A2" w:rsidP="004A50A2">
      <w:pPr>
        <w:pStyle w:val="Tekstpodstawowy"/>
      </w:pPr>
      <w:r>
        <w:t>Reklamacje są sortowane od najnowszej do najstarszej. Lista prezentuje podstawowe informacje jak status, imię i nazwisko reklamującego, nazwę reklamowanego produktu i datę zgłoszenia reklamacji.</w:t>
      </w:r>
      <w:r w:rsidRPr="004D7789">
        <w:t xml:space="preserve"> </w:t>
      </w:r>
      <w:r>
        <w:t xml:space="preserve">Przycisk </w:t>
      </w:r>
      <w:r>
        <w:rPr>
          <w:i/>
        </w:rPr>
        <w:t>Reklamacje</w:t>
      </w:r>
      <w:r w:rsidRPr="00314FF3">
        <w:rPr>
          <w:i/>
        </w:rPr>
        <w:t xml:space="preserve"> zakończone</w:t>
      </w:r>
      <w:r>
        <w:t xml:space="preserve">, znajdujący się w prawym górnym rogu, umożliwia przeglądanie historii reklamacji (rys. 4.41). Kliknięcie przycisku </w:t>
      </w:r>
      <w:r w:rsidRPr="00170BF4">
        <w:rPr>
          <w:i/>
        </w:rPr>
        <w:t>Edytuj</w:t>
      </w:r>
      <w:r>
        <w:t xml:space="preserve"> powoduje przejście do danej reklamacji (rys. 4.40).</w:t>
      </w:r>
    </w:p>
    <w:p w:rsidR="004A50A2" w:rsidRDefault="00960F31" w:rsidP="004A50A2">
      <w:pPr>
        <w:pStyle w:val="Rysunek"/>
      </w:pPr>
      <w:r>
        <w:rPr>
          <w:noProof/>
          <w:lang w:eastAsia="pl-PL"/>
        </w:rPr>
        <w:drawing>
          <wp:inline distT="0" distB="0" distL="0" distR="0">
            <wp:extent cx="5760085" cy="262001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a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62001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4.40 </w:t>
      </w:r>
      <w:r>
        <w:rPr>
          <w:b w:val="0"/>
          <w:sz w:val="20"/>
          <w:szCs w:val="20"/>
        </w:rPr>
        <w:t>Reklamacja nr 72</w:t>
      </w:r>
    </w:p>
    <w:p w:rsidR="004A50A2" w:rsidRDefault="004A50A2" w:rsidP="004A50A2">
      <w:pPr>
        <w:pStyle w:val="Tekstpodstawowy"/>
      </w:pPr>
      <w:r>
        <w:t>Podstrona daje podgląd na dane, które podał klient podczas zgłaszania reklamacji, dane reklamowanego produktu oraz dane zamówienia</w:t>
      </w:r>
      <w:r w:rsidR="002A54F7">
        <w:t>,</w:t>
      </w:r>
      <w:r>
        <w:t xml:space="preserve"> z którego pochodzi ten produkt. Nowa reklamacja automatycznie dostaje status </w:t>
      </w:r>
      <w:r w:rsidRPr="004C3C67">
        <w:rPr>
          <w:i/>
        </w:rPr>
        <w:t>Sklep czeka na produkt</w:t>
      </w:r>
      <w:r>
        <w:t xml:space="preserve">. Gdy produkt zostanie dostarczony, pracownik uzupełnia pole </w:t>
      </w:r>
      <w:r w:rsidR="00D96D2A">
        <w:rPr>
          <w:i/>
        </w:rPr>
        <w:t>Zawartość paczki</w:t>
      </w:r>
      <w:r>
        <w:t xml:space="preserve">  oraz zmienia status na </w:t>
      </w:r>
      <w:r w:rsidRPr="004C3C67">
        <w:rPr>
          <w:i/>
        </w:rPr>
        <w:t>W trakcie reklamacji</w:t>
      </w:r>
      <w:r>
        <w:t xml:space="preserve">. Jeśli reklamowany produkt zostanie naprawiony lub klient otrzyma nowy produkt, uzupełniane są pola </w:t>
      </w:r>
      <w:r w:rsidRPr="004D11C4">
        <w:rPr>
          <w:i/>
        </w:rPr>
        <w:t>RMA serwisu</w:t>
      </w:r>
      <w:r>
        <w:t xml:space="preserve"> i </w:t>
      </w:r>
      <w:r w:rsidRPr="004D11C4">
        <w:rPr>
          <w:i/>
        </w:rPr>
        <w:t>Opis naprawy</w:t>
      </w:r>
      <w:r>
        <w:t xml:space="preserve"> oraz zmienia się status reklamacji na </w:t>
      </w:r>
      <w:r w:rsidRPr="004A595E">
        <w:rPr>
          <w:i/>
        </w:rPr>
        <w:t>Reklamacja zrealizowana, produkt po serwisie</w:t>
      </w:r>
      <w:r>
        <w:t xml:space="preserve">. W przypadku zwrotu pieniędzy obowiązuje status </w:t>
      </w:r>
      <w:r w:rsidRPr="004A595E">
        <w:rPr>
          <w:i/>
        </w:rPr>
        <w:t>Reklamacja zrealizowana, pieniądze zwrócone</w:t>
      </w:r>
      <w:r>
        <w:t xml:space="preserve">. Jeżeli produkt był używany niezgodnie z jego przeznaczeniem, sklep może </w:t>
      </w:r>
      <w:r w:rsidR="007C334D">
        <w:t xml:space="preserve">odmówić uznania </w:t>
      </w:r>
      <w:r>
        <w:t>reklamacj</w:t>
      </w:r>
      <w:r w:rsidR="007C334D">
        <w:t>i</w:t>
      </w:r>
      <w:r>
        <w:t xml:space="preserve"> (status reklamacji zmieni się </w:t>
      </w:r>
      <w:r>
        <w:lastRenderedPageBreak/>
        <w:t xml:space="preserve">na </w:t>
      </w:r>
      <w:r w:rsidRPr="004A595E">
        <w:rPr>
          <w:i/>
        </w:rPr>
        <w:t>Reklamacja anulowana</w:t>
      </w:r>
      <w:r>
        <w:t xml:space="preserve">). Reklamacje ze statusem </w:t>
      </w:r>
      <w:r w:rsidRPr="004A595E">
        <w:rPr>
          <w:i/>
        </w:rPr>
        <w:t>Reklamacja zrealizowana, produkt po serwisie</w:t>
      </w:r>
      <w:r w:rsidRPr="00324986">
        <w:t xml:space="preserve">, </w:t>
      </w:r>
      <w:r w:rsidRPr="004A595E">
        <w:rPr>
          <w:i/>
        </w:rPr>
        <w:t>Reklamacja zrealizowana, pieniądze zwrócone</w:t>
      </w:r>
      <w:r>
        <w:rPr>
          <w:i/>
        </w:rPr>
        <w:t xml:space="preserve"> </w:t>
      </w:r>
      <w:r w:rsidRPr="00324986">
        <w:t>lub</w:t>
      </w:r>
      <w:r>
        <w:rPr>
          <w:i/>
        </w:rPr>
        <w:t xml:space="preserve"> </w:t>
      </w:r>
      <w:r w:rsidRPr="004A595E">
        <w:rPr>
          <w:i/>
        </w:rPr>
        <w:t>Reklamacja anulowana</w:t>
      </w:r>
      <w:r>
        <w:t xml:space="preserve"> trafiają do historii reklamacji i nie mogą być edytowane.</w:t>
      </w:r>
    </w:p>
    <w:p w:rsidR="004A50A2" w:rsidRDefault="004A50A2" w:rsidP="004A50A2">
      <w:pPr>
        <w:pStyle w:val="Rysunek"/>
      </w:pPr>
      <w:r>
        <w:rPr>
          <w:noProof/>
          <w:lang w:eastAsia="pl-PL"/>
        </w:rPr>
        <w:drawing>
          <wp:inline distT="0" distB="0" distL="0" distR="0">
            <wp:extent cx="5760085" cy="173799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lamacje_h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737995"/>
                    </a:xfrm>
                    <a:prstGeom prst="rect">
                      <a:avLst/>
                    </a:prstGeom>
                  </pic:spPr>
                </pic:pic>
              </a:graphicData>
            </a:graphic>
          </wp:inline>
        </w:drawing>
      </w:r>
    </w:p>
    <w:p w:rsidR="004A50A2" w:rsidRPr="004D7789" w:rsidRDefault="004A50A2" w:rsidP="004A50A2">
      <w:pPr>
        <w:pStyle w:val="PodRysunkiem"/>
        <w:rPr>
          <w:b w:val="0"/>
          <w:sz w:val="20"/>
          <w:szCs w:val="20"/>
        </w:rPr>
      </w:pPr>
      <w:r>
        <w:rPr>
          <w:sz w:val="20"/>
          <w:szCs w:val="20"/>
        </w:rPr>
        <w:t>Rys. 4.41</w:t>
      </w:r>
      <w:r>
        <w:rPr>
          <w:b w:val="0"/>
          <w:sz w:val="20"/>
          <w:szCs w:val="20"/>
        </w:rPr>
        <w:t xml:space="preserve"> Historia reklamacji</w:t>
      </w:r>
    </w:p>
    <w:p w:rsidR="004A50A2" w:rsidRDefault="004A50A2" w:rsidP="004A50A2">
      <w:pPr>
        <w:pStyle w:val="Tekstpodstawowy"/>
      </w:pPr>
      <w:r>
        <w:t xml:space="preserve">Obsługa zwrotów wygląda podobnie do obsługi reklamacji. Przycisk Zwroty na pasku menu daje dostęp do listy niezrealizowanych zwrotów (rys. 4.42) wraz z ich podstawowymi danymi (status zwrotu, imię i nazwisko zwracającego, zwracane produkty i ich ilości oraz data zgłoszenia zwrotu). Zwroty są sortowane od najnowszego do najstarszego. </w:t>
      </w:r>
    </w:p>
    <w:p w:rsidR="004A50A2" w:rsidRDefault="004A50A2" w:rsidP="004A50A2">
      <w:pPr>
        <w:pStyle w:val="Rysunek"/>
      </w:pPr>
      <w:r>
        <w:rPr>
          <w:noProof/>
          <w:lang w:eastAsia="pl-PL"/>
        </w:rPr>
        <w:drawing>
          <wp:inline distT="0" distB="0" distL="0" distR="0">
            <wp:extent cx="5760085" cy="18897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lis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4.42 </w:t>
      </w:r>
      <w:r>
        <w:rPr>
          <w:b w:val="0"/>
          <w:sz w:val="20"/>
          <w:szCs w:val="20"/>
        </w:rPr>
        <w:t>Lista niezrealizowanych zwrotów</w:t>
      </w:r>
    </w:p>
    <w:p w:rsidR="004A50A2" w:rsidRDefault="004A50A2" w:rsidP="004A50A2">
      <w:pPr>
        <w:pStyle w:val="Tekstpodstawowy"/>
        <w:ind w:firstLine="0"/>
      </w:pPr>
      <w:r>
        <w:t xml:space="preserve">Przycisk </w:t>
      </w:r>
      <w:r>
        <w:rPr>
          <w:i/>
        </w:rPr>
        <w:t>Zwroty</w:t>
      </w:r>
      <w:r w:rsidRPr="00314FF3">
        <w:rPr>
          <w:i/>
        </w:rPr>
        <w:t xml:space="preserve"> zakończone</w:t>
      </w:r>
      <w:r>
        <w:t xml:space="preserve">, znajdujący się w prawym górnym rogu, umożliwia przeglądanie historii zwrotów (rys. 4.44). Kliknięcie przycisku </w:t>
      </w:r>
      <w:r w:rsidRPr="006B166F">
        <w:rPr>
          <w:i/>
        </w:rPr>
        <w:t>Edytuj</w:t>
      </w:r>
      <w:r>
        <w:t xml:space="preserve"> powoduje przejście do danego zwrotu (rys. 4.43).</w:t>
      </w:r>
    </w:p>
    <w:p w:rsidR="004A50A2" w:rsidRDefault="00960F31" w:rsidP="004A50A2">
      <w:pPr>
        <w:pStyle w:val="Rysunek"/>
      </w:pPr>
      <w:r>
        <w:rPr>
          <w:noProof/>
          <w:lang w:eastAsia="pl-PL"/>
        </w:rPr>
        <w:lastRenderedPageBreak/>
        <w:drawing>
          <wp:inline distT="0" distB="0" distL="0" distR="0">
            <wp:extent cx="5760085" cy="341122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11220"/>
                    </a:xfrm>
                    <a:prstGeom prst="rect">
                      <a:avLst/>
                    </a:prstGeom>
                  </pic:spPr>
                </pic:pic>
              </a:graphicData>
            </a:graphic>
          </wp:inline>
        </w:drawing>
      </w:r>
    </w:p>
    <w:p w:rsidR="004A50A2" w:rsidRDefault="004A50A2" w:rsidP="004A50A2">
      <w:pPr>
        <w:pStyle w:val="PodRysunkiem"/>
        <w:rPr>
          <w:b w:val="0"/>
          <w:sz w:val="20"/>
          <w:szCs w:val="20"/>
        </w:rPr>
      </w:pPr>
      <w:r>
        <w:rPr>
          <w:sz w:val="20"/>
          <w:szCs w:val="20"/>
        </w:rPr>
        <w:t xml:space="preserve">Rys. 4.43 </w:t>
      </w:r>
      <w:r>
        <w:rPr>
          <w:b w:val="0"/>
          <w:sz w:val="20"/>
          <w:szCs w:val="20"/>
        </w:rPr>
        <w:t>Zwrot nr 74</w:t>
      </w:r>
    </w:p>
    <w:p w:rsidR="004A50A2" w:rsidRDefault="004A50A2" w:rsidP="004A50A2">
      <w:pPr>
        <w:pStyle w:val="Tekstpodstawowy"/>
      </w:pPr>
      <w:r>
        <w:t>Podstrona daje podgląd na dane, które przesłał zwracający w formularzu zwrotów, listę zwracanych produktów i dane wczytane z zamówienia</w:t>
      </w:r>
      <w:r w:rsidR="0048798D">
        <w:t>,</w:t>
      </w:r>
      <w:r>
        <w:t xml:space="preserve"> z którego pochodzą zwracane produkty. Nowy zwrot automatycznie dostaje status </w:t>
      </w:r>
      <w:r w:rsidRPr="004D11C4">
        <w:rPr>
          <w:i/>
        </w:rPr>
        <w:t>Sklep czeka na produkt</w:t>
      </w:r>
      <w:r>
        <w:t xml:space="preserve">. Gdy produkt zostanie dostarczony, pole </w:t>
      </w:r>
      <w:r w:rsidR="00D96D2A">
        <w:rPr>
          <w:i/>
        </w:rPr>
        <w:t>Zawartość paczki</w:t>
      </w:r>
      <w:r>
        <w:t xml:space="preserve"> jest uzupełniane, a status zmienia się na </w:t>
      </w:r>
      <w:r w:rsidRPr="009E3940">
        <w:rPr>
          <w:i/>
        </w:rPr>
        <w:t>W trakcie realizacji</w:t>
      </w:r>
      <w:r>
        <w:t>. Następnie produkty są sprawdzane</w:t>
      </w:r>
      <w:r w:rsidR="00147428">
        <w:t>,</w:t>
      </w:r>
      <w:r>
        <w:t xml:space="preserve"> czy klient ich nie uszkodził. Jeśli wszystkie są sprawne, zwrot jest akceptowany i pracownik ustawia status na </w:t>
      </w:r>
      <w:r w:rsidRPr="003343D9">
        <w:rPr>
          <w:i/>
        </w:rPr>
        <w:t>Zwrot dokonany</w:t>
      </w:r>
      <w:r>
        <w:t xml:space="preserve">. W przeciwnym wypadku zwrot nie </w:t>
      </w:r>
      <w:r w:rsidR="00147428">
        <w:t>będzie</w:t>
      </w:r>
      <w:r>
        <w:t xml:space="preserve"> zaakceptowany (status </w:t>
      </w:r>
      <w:r w:rsidRPr="003343D9">
        <w:rPr>
          <w:i/>
        </w:rPr>
        <w:t>Zwrot anulowany</w:t>
      </w:r>
      <w:r>
        <w:t xml:space="preserve">). Zwroty ze statusem </w:t>
      </w:r>
      <w:r w:rsidRPr="003343D9">
        <w:rPr>
          <w:i/>
        </w:rPr>
        <w:t>Zwrot dokonany</w:t>
      </w:r>
      <w:r>
        <w:t xml:space="preserve"> lub </w:t>
      </w:r>
      <w:r w:rsidRPr="003343D9">
        <w:rPr>
          <w:i/>
        </w:rPr>
        <w:t>Zwrot anulowany</w:t>
      </w:r>
      <w:r>
        <w:t xml:space="preserve"> trafiają do historii zwrotów i nie mogą być edytowane.</w:t>
      </w:r>
    </w:p>
    <w:p w:rsidR="004A50A2" w:rsidRDefault="004A50A2" w:rsidP="004A50A2">
      <w:pPr>
        <w:pStyle w:val="Rysunek"/>
      </w:pPr>
      <w:r>
        <w:rPr>
          <w:noProof/>
          <w:lang w:eastAsia="pl-PL"/>
        </w:rPr>
        <w:drawing>
          <wp:inline distT="0" distB="0" distL="0" distR="0">
            <wp:extent cx="5760085" cy="17310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wroty_h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Pr="00D875D4" w:rsidRDefault="004A50A2" w:rsidP="004A50A2">
      <w:pPr>
        <w:pStyle w:val="PodRysunkiem"/>
        <w:rPr>
          <w:b w:val="0"/>
          <w:sz w:val="20"/>
          <w:szCs w:val="20"/>
        </w:rPr>
      </w:pPr>
      <w:r>
        <w:rPr>
          <w:sz w:val="20"/>
          <w:szCs w:val="20"/>
        </w:rPr>
        <w:t>Rys. 4.44</w:t>
      </w:r>
      <w:r>
        <w:rPr>
          <w:b w:val="0"/>
          <w:sz w:val="20"/>
          <w:szCs w:val="20"/>
        </w:rPr>
        <w:t xml:space="preserve"> Historia zwrotów</w:t>
      </w:r>
    </w:p>
    <w:p w:rsidR="004A50A2" w:rsidRPr="004A50A2" w:rsidRDefault="004A50A2" w:rsidP="004A50A2"/>
    <w:p w:rsidR="008E4A2B" w:rsidRDefault="008E4A2B" w:rsidP="00E72D9D">
      <w:pPr>
        <w:pStyle w:val="Nagwek3"/>
      </w:pPr>
      <w:bookmarkStart w:id="46" w:name="_Toc30596974"/>
      <w:r w:rsidRPr="00C57843">
        <w:lastRenderedPageBreak/>
        <w:t>Dodawanie oraz edytowanie produktów</w:t>
      </w:r>
      <w:bookmarkEnd w:id="46"/>
    </w:p>
    <w:p w:rsidR="004A50A2" w:rsidRDefault="004A50A2" w:rsidP="004A50A2">
      <w:pPr>
        <w:pStyle w:val="Tekstpodstawowy"/>
      </w:pPr>
      <w:r>
        <w:t xml:space="preserve">Przycisk </w:t>
      </w:r>
      <w:r w:rsidRPr="00E25A27">
        <w:rPr>
          <w:i/>
        </w:rPr>
        <w:t>Produkty</w:t>
      </w:r>
      <w:r>
        <w:t xml:space="preserve"> na pasku menu umożliwia przejście do listy wszystkich produktów. Lista wyświetla podstawowe parametry produktów jak numer produktu (ID produktu), nazwę, cenę, ilość wyświetleń w sklepie, ilość sprzedanych i ilość w magazynie. Produkty z niskim stanem magazynowym wyświetlają się jako pierwsze i ich tło jest czerwone. W górnej części pracownik może wybrać kategori</w:t>
      </w:r>
      <w:r w:rsidR="00223A80">
        <w:t>ę</w:t>
      </w:r>
      <w:r>
        <w:t xml:space="preserve"> produktów, którą chce wyświetlić (rys. 4.45).</w:t>
      </w:r>
    </w:p>
    <w:p w:rsidR="004A50A2" w:rsidRDefault="004A50A2" w:rsidP="004A50A2">
      <w:pPr>
        <w:pStyle w:val="Rysunek"/>
      </w:pPr>
      <w:r>
        <w:rPr>
          <w:noProof/>
          <w:lang w:eastAsia="pl-PL"/>
        </w:rPr>
        <w:drawing>
          <wp:inline distT="0" distB="0" distL="0" distR="0">
            <wp:extent cx="5760085" cy="190563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ty_lista podglad kategorii komputer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905635"/>
                    </a:xfrm>
                    <a:prstGeom prst="rect">
                      <a:avLst/>
                    </a:prstGeom>
                  </pic:spPr>
                </pic:pic>
              </a:graphicData>
            </a:graphic>
          </wp:inline>
        </w:drawing>
      </w:r>
    </w:p>
    <w:p w:rsidR="004A50A2" w:rsidRPr="00453010" w:rsidRDefault="004A50A2" w:rsidP="004A50A2">
      <w:pPr>
        <w:pStyle w:val="PodRysunkiem"/>
        <w:rPr>
          <w:b w:val="0"/>
          <w:sz w:val="20"/>
          <w:szCs w:val="20"/>
        </w:rPr>
      </w:pPr>
      <w:r>
        <w:rPr>
          <w:sz w:val="20"/>
          <w:szCs w:val="20"/>
        </w:rPr>
        <w:t>Rys. 4.45</w:t>
      </w:r>
      <w:r>
        <w:rPr>
          <w:b w:val="0"/>
          <w:sz w:val="20"/>
          <w:szCs w:val="20"/>
        </w:rPr>
        <w:t xml:space="preserve"> Lista produktów z kategorii komputery</w:t>
      </w:r>
    </w:p>
    <w:p w:rsidR="004A50A2" w:rsidRDefault="004A50A2" w:rsidP="004A50A2">
      <w:pPr>
        <w:pStyle w:val="Tekstpodstawowy"/>
        <w:ind w:firstLine="0"/>
      </w:pPr>
      <w:r>
        <w:t xml:space="preserve">Po prawej stronie znajduje się zielony przycisk </w:t>
      </w:r>
      <w:r w:rsidRPr="00453010">
        <w:rPr>
          <w:i/>
        </w:rPr>
        <w:t>Nowy produkt</w:t>
      </w:r>
      <w:r>
        <w:t>, który przenosi do formularza dodawania nowego produktu (rys. 4.46).</w:t>
      </w:r>
    </w:p>
    <w:p w:rsidR="004A50A2" w:rsidRDefault="004A50A2" w:rsidP="004A50A2">
      <w:pPr>
        <w:pStyle w:val="Rysunek"/>
      </w:pPr>
      <w:r>
        <w:rPr>
          <w:noProof/>
          <w:lang w:eastAsia="pl-PL"/>
        </w:rPr>
        <w:lastRenderedPageBreak/>
        <w:drawing>
          <wp:inline distT="0" distB="0" distL="0" distR="0">
            <wp:extent cx="5760085" cy="49174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formularz.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4.46</w:t>
      </w:r>
      <w:r>
        <w:rPr>
          <w:b w:val="0"/>
          <w:sz w:val="20"/>
          <w:szCs w:val="20"/>
        </w:rPr>
        <w:t xml:space="preserve"> Pusty formularz nowego produktu</w:t>
      </w:r>
    </w:p>
    <w:p w:rsidR="004A50A2" w:rsidRDefault="004A50A2" w:rsidP="004A50A2">
      <w:pPr>
        <w:pStyle w:val="Tekstpodstawowy"/>
      </w:pPr>
      <w:r w:rsidRPr="001D52B8">
        <w:t>Aby</w:t>
      </w:r>
      <w:r>
        <w:t xml:space="preserve"> dodać nowy produkt, pracownik powinien najpierw wybrać kategori</w:t>
      </w:r>
      <w:r w:rsidR="00223A80">
        <w:t>ę</w:t>
      </w:r>
      <w:r>
        <w:t xml:space="preserve">. Spowoduje to przeładowanie strony i po prawej stronie </w:t>
      </w:r>
      <w:r w:rsidR="00223A80">
        <w:t xml:space="preserve">pojawią się </w:t>
      </w:r>
      <w:r>
        <w:t>dodatkowe pola formularza ze szczegółowymi cechami produktu (rys. 4.47).</w:t>
      </w:r>
    </w:p>
    <w:p w:rsidR="004A50A2" w:rsidRDefault="004A50A2" w:rsidP="004A50A2">
      <w:pPr>
        <w:pStyle w:val="Rysunek"/>
      </w:pPr>
      <w:r>
        <w:rPr>
          <w:noProof/>
          <w:lang w:eastAsia="pl-PL"/>
        </w:rPr>
        <w:lastRenderedPageBreak/>
        <w:drawing>
          <wp:inline distT="0" distB="0" distL="0" distR="0">
            <wp:extent cx="5760085" cy="39497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 produkt - atrybuty laptop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9497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4.47</w:t>
      </w:r>
      <w:r>
        <w:rPr>
          <w:b w:val="0"/>
          <w:sz w:val="20"/>
          <w:szCs w:val="20"/>
        </w:rPr>
        <w:t xml:space="preserve"> Cechy produktu z kategorii laptopy</w:t>
      </w:r>
    </w:p>
    <w:p w:rsidR="004A50A2" w:rsidRDefault="004A50A2" w:rsidP="004A50A2">
      <w:pPr>
        <w:pStyle w:val="Tekstpodstawowy"/>
        <w:ind w:firstLine="0"/>
      </w:pPr>
      <w:r>
        <w:t xml:space="preserve">Teraz pracownik może wypełnić formularz. Przycisk </w:t>
      </w:r>
      <w:r w:rsidRPr="009C3AB6">
        <w:rPr>
          <w:i/>
        </w:rPr>
        <w:t>Dodaj produkt</w:t>
      </w:r>
      <w:r>
        <w:t xml:space="preserve"> zapisuje uzupełnione dane do bazy danych. Przesłane zdjęcia zapisują się w folderze strony klienta. Do bazy danych trafia tylko ich ścieżka dostępu.</w:t>
      </w:r>
    </w:p>
    <w:p w:rsidR="004A50A2" w:rsidRDefault="004A50A2" w:rsidP="004A50A2">
      <w:pPr>
        <w:pStyle w:val="Tekstpodstawowy"/>
      </w:pPr>
      <w:r>
        <w:t xml:space="preserve">Edycja </w:t>
      </w:r>
      <w:r w:rsidR="00E22FCF">
        <w:t xml:space="preserve">już </w:t>
      </w:r>
      <w:r>
        <w:t xml:space="preserve">istniejącego produktu wygląda podobnie. Pracownik z listy produktów (rys. 4.45) wybiera interesujący go produkt i naciska przycisk </w:t>
      </w:r>
      <w:r w:rsidRPr="009C3AB6">
        <w:rPr>
          <w:i/>
        </w:rPr>
        <w:t>Edytuj</w:t>
      </w:r>
      <w:r>
        <w:t>. Załaduje się formularz z danymi wybranego produktu (rys. 4.48).</w:t>
      </w:r>
    </w:p>
    <w:p w:rsidR="004A50A2" w:rsidRDefault="004A50A2" w:rsidP="004A50A2">
      <w:pPr>
        <w:pStyle w:val="Rysunek"/>
      </w:pPr>
      <w:r>
        <w:rPr>
          <w:noProof/>
          <w:lang w:eastAsia="pl-PL"/>
        </w:rPr>
        <w:lastRenderedPageBreak/>
        <w:drawing>
          <wp:inline distT="0" distB="0" distL="0" distR="0">
            <wp:extent cx="5760085" cy="380555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ytuj produk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80555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4.48</w:t>
      </w:r>
      <w:r>
        <w:rPr>
          <w:b w:val="0"/>
          <w:sz w:val="20"/>
          <w:szCs w:val="20"/>
        </w:rPr>
        <w:t xml:space="preserve"> Edycja produktu na podstawie komputera </w:t>
      </w:r>
      <w:r w:rsidRPr="00687656">
        <w:rPr>
          <w:b w:val="0"/>
          <w:sz w:val="20"/>
          <w:szCs w:val="20"/>
        </w:rPr>
        <w:t xml:space="preserve">Dell </w:t>
      </w:r>
      <w:proofErr w:type="spellStart"/>
      <w:r w:rsidRPr="00687656">
        <w:rPr>
          <w:b w:val="0"/>
          <w:sz w:val="20"/>
          <w:szCs w:val="20"/>
        </w:rPr>
        <w:t>Vostro</w:t>
      </w:r>
      <w:proofErr w:type="spellEnd"/>
      <w:r w:rsidRPr="00687656">
        <w:rPr>
          <w:b w:val="0"/>
          <w:sz w:val="20"/>
          <w:szCs w:val="20"/>
        </w:rPr>
        <w:t xml:space="preserve"> 3470 i5-8400/8GB</w:t>
      </w:r>
    </w:p>
    <w:p w:rsidR="004A50A2" w:rsidRPr="004A50A2" w:rsidRDefault="004A50A2" w:rsidP="004A50A2">
      <w:pPr>
        <w:pStyle w:val="Tekstpodstawowy"/>
        <w:ind w:firstLine="0"/>
      </w:pPr>
      <w:r>
        <w:t xml:space="preserve">Można tu edytować wszystkie dane z wyjątkiem kategorii produktu. Kliknięcie przycisku </w:t>
      </w:r>
      <w:r w:rsidRPr="00687656">
        <w:rPr>
          <w:i/>
        </w:rPr>
        <w:t>Aktualizuj</w:t>
      </w:r>
      <w:r>
        <w:t xml:space="preserve"> prześle zmienione dane do bazy danych.</w:t>
      </w:r>
    </w:p>
    <w:p w:rsidR="008E4A2B" w:rsidRDefault="008E4A2B" w:rsidP="00E72D9D">
      <w:pPr>
        <w:pStyle w:val="Nagwek3"/>
      </w:pPr>
      <w:bookmarkStart w:id="47" w:name="_Toc30596975"/>
      <w:r w:rsidRPr="00C57843">
        <w:t>Inne funkcje panelu administratora</w:t>
      </w:r>
      <w:bookmarkEnd w:id="47"/>
    </w:p>
    <w:p w:rsidR="004A50A2" w:rsidRPr="00892314" w:rsidRDefault="004A50A2" w:rsidP="004A50A2">
      <w:pPr>
        <w:pStyle w:val="Tekstpodstawowy"/>
        <w:ind w:firstLine="0"/>
        <w:rPr>
          <w:rStyle w:val="Pogrubienie"/>
        </w:rPr>
      </w:pPr>
      <w:r w:rsidRPr="00892314">
        <w:rPr>
          <w:rStyle w:val="Pogrubienie"/>
        </w:rPr>
        <w:t>Obsługa dostaw</w:t>
      </w:r>
      <w:r w:rsidR="00E22FCF">
        <w:rPr>
          <w:rStyle w:val="Pogrubienie"/>
        </w:rPr>
        <w:t xml:space="preserve"> do sklepu</w:t>
      </w:r>
      <w:r w:rsidRPr="00892314">
        <w:rPr>
          <w:rStyle w:val="Pogrubienie"/>
        </w:rPr>
        <w:t>.</w:t>
      </w:r>
    </w:p>
    <w:p w:rsidR="004A50A2" w:rsidRDefault="004A50A2" w:rsidP="004A50A2">
      <w:pPr>
        <w:pStyle w:val="Tekstpodstawowy"/>
        <w:rPr>
          <w:rStyle w:val="Pogrubienie"/>
          <w:b w:val="0"/>
          <w:bCs w:val="0"/>
        </w:rPr>
      </w:pPr>
      <w:r>
        <w:rPr>
          <w:rStyle w:val="Pogrubienie"/>
          <w:b w:val="0"/>
          <w:bCs w:val="0"/>
        </w:rPr>
        <w:t xml:space="preserve">Panel umożliwia stworzenie listy produktów, które sklep chce zamówić. Aby dodać produkt do tej listy pracownik, przeglądając listę produktów (rys. 4.45) klika przycisk </w:t>
      </w:r>
      <w:r w:rsidRPr="008907F5">
        <w:rPr>
          <w:rStyle w:val="Pogrubienie"/>
          <w:b w:val="0"/>
          <w:bCs w:val="0"/>
          <w:i/>
        </w:rPr>
        <w:t>Do dostawy</w:t>
      </w:r>
      <w:r>
        <w:rPr>
          <w:rStyle w:val="Pogrubienie"/>
          <w:b w:val="0"/>
          <w:bCs w:val="0"/>
        </w:rPr>
        <w:t xml:space="preserve">. Przy produktach, które już zostały dodane ten przycisk się nie wyświetla. Kiedy lista jest gotowa pracownik, używając przycisku </w:t>
      </w:r>
      <w:r w:rsidRPr="008907F5">
        <w:rPr>
          <w:rStyle w:val="Pogrubienie"/>
          <w:b w:val="0"/>
          <w:bCs w:val="0"/>
          <w:i/>
        </w:rPr>
        <w:t>Dostawy</w:t>
      </w:r>
      <w:r>
        <w:rPr>
          <w:rStyle w:val="Pogrubienie"/>
          <w:b w:val="0"/>
          <w:bCs w:val="0"/>
        </w:rPr>
        <w:t>, przechodzi do listy dostaw (rys. 4.49).</w:t>
      </w:r>
    </w:p>
    <w:p w:rsidR="004A50A2" w:rsidRDefault="004A50A2" w:rsidP="004A50A2">
      <w:pPr>
        <w:pStyle w:val="Rysunek"/>
        <w:rPr>
          <w:rStyle w:val="Pogrubienie"/>
          <w:b w:val="0"/>
          <w:bCs w:val="0"/>
        </w:rPr>
      </w:pPr>
      <w:r>
        <w:rPr>
          <w:noProof/>
          <w:lang w:eastAsia="pl-PL"/>
        </w:rPr>
        <w:drawing>
          <wp:inline distT="0" distB="0" distL="0" distR="0">
            <wp:extent cx="5760085" cy="17341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y_l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173418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4.49</w:t>
      </w:r>
      <w:r>
        <w:rPr>
          <w:b w:val="0"/>
          <w:sz w:val="20"/>
          <w:szCs w:val="20"/>
        </w:rPr>
        <w:t xml:space="preserve"> Lista dostaw</w:t>
      </w:r>
    </w:p>
    <w:p w:rsidR="004A50A2" w:rsidRDefault="004A50A2" w:rsidP="004A50A2">
      <w:pPr>
        <w:pStyle w:val="Tekstpodstawowy"/>
        <w:ind w:firstLine="0"/>
      </w:pPr>
      <w:r>
        <w:lastRenderedPageBreak/>
        <w:t xml:space="preserve">Podstrona ta wyświetla wszystkie dostawy (niezależnie od ich statusu) w kolejności od najnowszych do najstarszych wraz z podstawowymi informacjami (numer dostawy, data zgłoszenia, dane dostawcy i status). Kliknięcie przycisku </w:t>
      </w:r>
      <w:r w:rsidRPr="0028795E">
        <w:rPr>
          <w:i/>
        </w:rPr>
        <w:t>Nowa dostawa</w:t>
      </w:r>
      <w:r>
        <w:t xml:space="preserve"> przenosi do listy produktów zapisanych do dostawy (rys. 4.50).</w:t>
      </w:r>
    </w:p>
    <w:p w:rsidR="004A50A2" w:rsidRDefault="004A50A2" w:rsidP="004A50A2">
      <w:pPr>
        <w:pStyle w:val="Rysunek"/>
      </w:pPr>
      <w:r>
        <w:rPr>
          <w:noProof/>
          <w:lang w:eastAsia="pl-PL"/>
        </w:rPr>
        <w:drawing>
          <wp:inline distT="0" distB="0" distL="0" distR="0">
            <wp:extent cx="5760085" cy="1731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17310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4.50</w:t>
      </w:r>
      <w:r>
        <w:rPr>
          <w:b w:val="0"/>
          <w:sz w:val="20"/>
          <w:szCs w:val="20"/>
        </w:rPr>
        <w:t xml:space="preserve"> Tworzenie nowej dostawy</w:t>
      </w:r>
    </w:p>
    <w:p w:rsidR="004A50A2" w:rsidRDefault="005C7352" w:rsidP="004A50A2">
      <w:pPr>
        <w:pStyle w:val="Tekstpodstawowy"/>
        <w:ind w:firstLine="0"/>
      </w:pPr>
      <w:r>
        <w:t xml:space="preserve">Na </w:t>
      </w:r>
      <w:r w:rsidR="004A50A2">
        <w:t>tym etapie pracownik wybiera z listy dostawcę, u którego będzie zamawiał dostawę (rys. 4.51).</w:t>
      </w:r>
    </w:p>
    <w:p w:rsidR="004A50A2" w:rsidRDefault="004A50A2" w:rsidP="004A50A2">
      <w:pPr>
        <w:pStyle w:val="Rysunek"/>
      </w:pPr>
      <w:r>
        <w:rPr>
          <w:noProof/>
          <w:lang w:eastAsia="pl-PL"/>
        </w:rPr>
        <w:drawing>
          <wp:inline distT="0" distB="0" distL="0" distR="0">
            <wp:extent cx="5760085" cy="244221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new_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4.51</w:t>
      </w:r>
      <w:r>
        <w:rPr>
          <w:b w:val="0"/>
          <w:sz w:val="20"/>
          <w:szCs w:val="20"/>
        </w:rPr>
        <w:t xml:space="preserve"> Wybrano dostawcę</w:t>
      </w:r>
    </w:p>
    <w:p w:rsidR="004A50A2" w:rsidRDefault="004A50A2" w:rsidP="004A50A2">
      <w:pPr>
        <w:pStyle w:val="Tekstpodstawowy"/>
        <w:ind w:firstLine="0"/>
      </w:pPr>
      <w:r>
        <w:t>Przed zaakceptowaniem złożenia dostawy można jeszcz</w:t>
      </w:r>
      <w:r w:rsidR="005C7352">
        <w:t>e usuwać produkty z tej listy i </w:t>
      </w:r>
      <w:r>
        <w:t>modyfikować ilość</w:t>
      </w:r>
      <w:r w:rsidR="005C7352">
        <w:t>,</w:t>
      </w:r>
      <w:r>
        <w:t xml:space="preserve"> jaką chce się zamówić (wartość 5 sztuk jest wartością domyślną). Kliknięcie przycisku </w:t>
      </w:r>
      <w:r w:rsidRPr="00C22F47">
        <w:rPr>
          <w:i/>
        </w:rPr>
        <w:t>Zapisz</w:t>
      </w:r>
      <w:r>
        <w:t xml:space="preserve"> zapisuje dane w bazie. Nowa dostawa otrzymuje automatycznie status </w:t>
      </w:r>
      <w:r w:rsidRPr="00F0329E">
        <w:rPr>
          <w:i/>
        </w:rPr>
        <w:t>oczekiwanie na towary</w:t>
      </w:r>
      <w:r>
        <w:t xml:space="preserve">. Kiedy dostawa dotrze do sklepu, pracownik na stronie listy dostaw (rys. 4.49) klika przycisk Edytuj. Następnie zmienia status dostawy (rys.4.52) na </w:t>
      </w:r>
      <w:r w:rsidRPr="00372483">
        <w:rPr>
          <w:i/>
        </w:rPr>
        <w:t>towary dostarczone</w:t>
      </w:r>
      <w:r>
        <w:t xml:space="preserve"> i sprawdza</w:t>
      </w:r>
      <w:r w:rsidR="00BA7FB9">
        <w:t>,</w:t>
      </w:r>
      <w:r>
        <w:t xml:space="preserve"> czy ilość produktów zgadza się z rzeczywistą ilością, która została dostarczona. Jeśli nie</w:t>
      </w:r>
      <w:r w:rsidR="00BA7FB9">
        <w:t>,</w:t>
      </w:r>
      <w:r>
        <w:t xml:space="preserve"> to jego obowiązkiem jest zmiana tych ilości. Kliknięcie </w:t>
      </w:r>
      <w:r w:rsidRPr="00570889">
        <w:rPr>
          <w:i/>
        </w:rPr>
        <w:t>Zapisz</w:t>
      </w:r>
      <w:r>
        <w:t xml:space="preserve"> wysyła dane do bazy i aktualizuje ilości produktów. W przypadku gdy dostawa nie została </w:t>
      </w:r>
      <w:r>
        <w:lastRenderedPageBreak/>
        <w:t xml:space="preserve">zrealizowana, pracownik zmienia status na </w:t>
      </w:r>
      <w:r w:rsidRPr="00570889">
        <w:rPr>
          <w:i/>
        </w:rPr>
        <w:t>dostawa anulowana</w:t>
      </w:r>
      <w:r>
        <w:t xml:space="preserve">. Dostaw ze statusem </w:t>
      </w:r>
      <w:r w:rsidRPr="00570889">
        <w:rPr>
          <w:i/>
        </w:rPr>
        <w:t>towary dostarczone</w:t>
      </w:r>
      <w:r>
        <w:t xml:space="preserve"> i </w:t>
      </w:r>
      <w:r w:rsidRPr="00570889">
        <w:rPr>
          <w:i/>
        </w:rPr>
        <w:t>dostawa anulowana</w:t>
      </w:r>
      <w:r>
        <w:t xml:space="preserve"> nie można edytować.</w:t>
      </w:r>
    </w:p>
    <w:p w:rsidR="004A50A2" w:rsidRDefault="004A50A2" w:rsidP="004A50A2">
      <w:pPr>
        <w:pStyle w:val="Rysunek"/>
      </w:pPr>
      <w:r>
        <w:rPr>
          <w:noProof/>
          <w:lang w:eastAsia="pl-PL"/>
        </w:rPr>
        <w:drawing>
          <wp:inline distT="0" distB="0" distL="0" distR="0">
            <wp:extent cx="5760085" cy="265366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a_edi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4.52</w:t>
      </w:r>
      <w:r>
        <w:rPr>
          <w:b w:val="0"/>
          <w:sz w:val="20"/>
          <w:szCs w:val="20"/>
        </w:rPr>
        <w:t xml:space="preserve"> Dostarczona dostawa</w:t>
      </w:r>
    </w:p>
    <w:p w:rsidR="004A50A2" w:rsidRDefault="004A50A2" w:rsidP="004A50A2">
      <w:pPr>
        <w:pStyle w:val="Tekstpodstawowy"/>
      </w:pPr>
      <w:r>
        <w:t xml:space="preserve">Gdy dane dostawcy się zmienią lub sklep chce korzystać z dostaw od nowej firmy pracownik na stronie listy dostaw (rys. 4.49) klika przycisk Dostawcy. Wyświetlona zostanie lista wszystkich zapisanych w bazie dostawców (rys. 4.53). </w:t>
      </w:r>
    </w:p>
    <w:p w:rsidR="004A50A2" w:rsidRDefault="004A50A2" w:rsidP="004A50A2">
      <w:pPr>
        <w:pStyle w:val="Rysunek"/>
      </w:pPr>
      <w:r>
        <w:rPr>
          <w:noProof/>
          <w:lang w:eastAsia="pl-PL"/>
        </w:rPr>
        <w:drawing>
          <wp:inline distT="0" distB="0" distL="0" distR="0">
            <wp:extent cx="5760085" cy="109728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y_lis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0972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4.53</w:t>
      </w:r>
      <w:r>
        <w:rPr>
          <w:b w:val="0"/>
          <w:sz w:val="20"/>
          <w:szCs w:val="20"/>
        </w:rPr>
        <w:t xml:space="preserve"> Lista dostawców</w:t>
      </w:r>
    </w:p>
    <w:p w:rsidR="004A50A2" w:rsidRDefault="004A50A2" w:rsidP="004A50A2">
      <w:pPr>
        <w:pStyle w:val="Tekstpodstawowy"/>
        <w:ind w:firstLine="0"/>
      </w:pPr>
      <w:r>
        <w:t xml:space="preserve">Przycisk </w:t>
      </w:r>
      <w:r w:rsidRPr="00DC1B00">
        <w:rPr>
          <w:i/>
        </w:rPr>
        <w:t>Nowy dostawca</w:t>
      </w:r>
      <w:r>
        <w:t xml:space="preserve"> przenosi do formularza (rys. 4.54). Uzupełnienie pól i wciśnięcie przycisku </w:t>
      </w:r>
      <w:r w:rsidRPr="00DC1B00">
        <w:rPr>
          <w:i/>
        </w:rPr>
        <w:t>Zapisz</w:t>
      </w:r>
      <w:r>
        <w:t xml:space="preserve"> dodaje nowego dostawcę do bazy.</w:t>
      </w:r>
    </w:p>
    <w:p w:rsidR="004A50A2" w:rsidRDefault="004A50A2" w:rsidP="004A50A2">
      <w:pPr>
        <w:pStyle w:val="Rysunek"/>
      </w:pPr>
      <w:r>
        <w:rPr>
          <w:noProof/>
          <w:lang w:eastAsia="pl-PL"/>
        </w:rPr>
        <w:lastRenderedPageBreak/>
        <w:drawing>
          <wp:inline distT="0" distB="0" distL="0" distR="0">
            <wp:extent cx="4467600" cy="25308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tawca_now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7600" cy="2530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4.54</w:t>
      </w:r>
      <w:r>
        <w:rPr>
          <w:b w:val="0"/>
          <w:sz w:val="20"/>
          <w:szCs w:val="20"/>
        </w:rPr>
        <w:t xml:space="preserve"> Formularz dodawania dostawcy</w:t>
      </w:r>
    </w:p>
    <w:p w:rsidR="004A50A2" w:rsidRDefault="004A50A2" w:rsidP="004A50A2">
      <w:pPr>
        <w:pStyle w:val="Tekstpodstawowy"/>
        <w:ind w:firstLine="0"/>
      </w:pPr>
      <w:r>
        <w:t xml:space="preserve">W przypadku kliknięcia przycisku Edytuj (rys. 4.53), pracownik zobaczy taki sam formularz jak na rys 4.54 tylko z wczytanymi danymi wybranego dostawcy. Zapisanie zmian spowoduje zmianę statusu tego dostawcy na </w:t>
      </w:r>
      <w:r w:rsidRPr="00C06230">
        <w:rPr>
          <w:i/>
        </w:rPr>
        <w:t>nieaktywny</w:t>
      </w:r>
      <w:r>
        <w:t xml:space="preserve"> i utworzy nowego dostawcę z poprawionymi danymi.</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Obsługa zgłoszeń klientów.</w:t>
      </w:r>
    </w:p>
    <w:p w:rsidR="004A50A2" w:rsidRDefault="004A50A2" w:rsidP="004A50A2">
      <w:pPr>
        <w:pStyle w:val="Tekstpodstawowy"/>
      </w:pPr>
      <w:r>
        <w:t xml:space="preserve">Lista zgłoszeń (rys. 4.55) dostępna jest po kliknięciu przycisku </w:t>
      </w:r>
      <w:r w:rsidRPr="00EE1877">
        <w:rPr>
          <w:i/>
        </w:rPr>
        <w:t>Zgłoszenia</w:t>
      </w:r>
      <w:r>
        <w:t xml:space="preserve"> z paska menu. Zgłoszenia są sortowane od najnowszego do najstarszego. Kolor zielony oznacza że dane zgłoszenie otrzymało odpowiedź, natomiast kolor ciemno szary informuje o wiadomości nieprzeczytanej. Przycisk Zablokuj spam wyświetla zapytanie o potwierdzenie akcji (rys. 4.56). Kliknięcie OK blokuje dany temat i klient już nie może w nim napisać nowej wiadomości. Tematy zablokowane nie wyświetlają się na liście zgłoszeń.</w:t>
      </w:r>
    </w:p>
    <w:p w:rsidR="004A50A2" w:rsidRDefault="004A50A2" w:rsidP="004A50A2">
      <w:pPr>
        <w:pStyle w:val="Rysunek"/>
      </w:pPr>
      <w:r>
        <w:rPr>
          <w:noProof/>
          <w:lang w:eastAsia="pl-PL"/>
        </w:rPr>
        <w:drawing>
          <wp:inline distT="0" distB="0" distL="0" distR="0">
            <wp:extent cx="5760085" cy="121666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gloszenia_list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21666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4.55</w:t>
      </w:r>
      <w:r>
        <w:rPr>
          <w:b w:val="0"/>
          <w:sz w:val="20"/>
          <w:szCs w:val="20"/>
        </w:rPr>
        <w:t xml:space="preserve"> Lista zgłoszeń</w:t>
      </w:r>
    </w:p>
    <w:p w:rsidR="004A50A2" w:rsidRDefault="004A50A2" w:rsidP="004A50A2">
      <w:pPr>
        <w:pStyle w:val="Rysunek"/>
      </w:pPr>
      <w:r>
        <w:rPr>
          <w:noProof/>
          <w:lang w:eastAsia="pl-PL"/>
        </w:rPr>
        <w:lastRenderedPageBreak/>
        <w:drawing>
          <wp:inline distT="0" distB="0" distL="0" distR="0">
            <wp:extent cx="3219450" cy="170409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ada spam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9450" cy="1704098"/>
                    </a:xfrm>
                    <a:prstGeom prst="rect">
                      <a:avLst/>
                    </a:prstGeom>
                  </pic:spPr>
                </pic:pic>
              </a:graphicData>
            </a:graphic>
          </wp:inline>
        </w:drawing>
      </w:r>
    </w:p>
    <w:p w:rsidR="004A50A2" w:rsidRPr="003550ED" w:rsidRDefault="004A50A2" w:rsidP="004A50A2">
      <w:pPr>
        <w:pStyle w:val="PodRysunkiem"/>
        <w:rPr>
          <w:b w:val="0"/>
          <w:sz w:val="20"/>
          <w:szCs w:val="20"/>
        </w:rPr>
      </w:pPr>
      <w:r>
        <w:rPr>
          <w:sz w:val="20"/>
          <w:szCs w:val="20"/>
        </w:rPr>
        <w:t>Rys. 4.56</w:t>
      </w:r>
      <w:r>
        <w:rPr>
          <w:b w:val="0"/>
          <w:sz w:val="20"/>
          <w:szCs w:val="20"/>
        </w:rPr>
        <w:t xml:space="preserve"> Potwierdzenie blokady tematu</w:t>
      </w:r>
    </w:p>
    <w:p w:rsidR="004A50A2" w:rsidRDefault="004A50A2" w:rsidP="004A50A2">
      <w:pPr>
        <w:pStyle w:val="Tekstpodstawowy"/>
        <w:ind w:firstLine="0"/>
      </w:pPr>
      <w:r>
        <w:t xml:space="preserve">Nowe zgłoszenia automatycznie mają status </w:t>
      </w:r>
      <w:r w:rsidRPr="007A0999">
        <w:rPr>
          <w:i/>
        </w:rPr>
        <w:t>Nieprzeczytane</w:t>
      </w:r>
      <w:r>
        <w:t xml:space="preserve">. Kliknięcie przycisku </w:t>
      </w:r>
      <w:r w:rsidRPr="007A0999">
        <w:rPr>
          <w:i/>
        </w:rPr>
        <w:t>Czytaj</w:t>
      </w:r>
      <w:r>
        <w:t xml:space="preserve"> zmienia status na </w:t>
      </w:r>
      <w:r w:rsidRPr="007A0999">
        <w:rPr>
          <w:i/>
        </w:rPr>
        <w:t>Przeczytane</w:t>
      </w:r>
      <w:r>
        <w:t xml:space="preserve"> i wyświetla całą dotychczasową </w:t>
      </w:r>
      <w:r w:rsidR="00BA7FB9">
        <w:t xml:space="preserve">korespondencję </w:t>
      </w:r>
      <w:r>
        <w:t>(rys. 4.57).</w:t>
      </w:r>
    </w:p>
    <w:p w:rsidR="004A50A2" w:rsidRDefault="004A50A2" w:rsidP="004A50A2">
      <w:pPr>
        <w:pStyle w:val="Rysunek"/>
      </w:pPr>
      <w:r>
        <w:rPr>
          <w:noProof/>
          <w:lang w:eastAsia="pl-PL"/>
        </w:rPr>
        <w:drawing>
          <wp:inline distT="0" distB="0" distL="0" distR="0">
            <wp:extent cx="4467600" cy="23076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wers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67600" cy="23076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4.57</w:t>
      </w:r>
      <w:r>
        <w:rPr>
          <w:b w:val="0"/>
          <w:sz w:val="20"/>
          <w:szCs w:val="20"/>
        </w:rPr>
        <w:t xml:space="preserve"> Konwersacja</w:t>
      </w:r>
    </w:p>
    <w:p w:rsidR="004A50A2" w:rsidRDefault="004A50A2" w:rsidP="004A50A2">
      <w:pPr>
        <w:pStyle w:val="Tekstpodstawowy"/>
        <w:ind w:firstLine="0"/>
      </w:pPr>
      <w:r>
        <w:t xml:space="preserve">W tym miejscu pracownik może odczytać wiadomość od klienta i udzielić mu odpowiedzi. Naciśnięcie przycisku </w:t>
      </w:r>
      <w:r w:rsidRPr="00E10448">
        <w:rPr>
          <w:i/>
        </w:rPr>
        <w:t>Wyślij</w:t>
      </w:r>
      <w:r>
        <w:t xml:space="preserve"> zapisuje nową wiadomość w bazie i zmienia status zgłoszenia na </w:t>
      </w:r>
      <w:r w:rsidRPr="00E10448">
        <w:rPr>
          <w:i/>
        </w:rPr>
        <w:t>Odpowiedź wysłana</w:t>
      </w:r>
      <w:r>
        <w:t>.</w:t>
      </w:r>
    </w:p>
    <w:p w:rsidR="004A50A2" w:rsidRDefault="004A50A2" w:rsidP="004A50A2">
      <w:pPr>
        <w:pStyle w:val="Tekstpodstawowy"/>
        <w:ind w:firstLine="0"/>
      </w:pPr>
    </w:p>
    <w:p w:rsidR="004A50A2" w:rsidRPr="00857164" w:rsidRDefault="004A50A2" w:rsidP="004A50A2">
      <w:pPr>
        <w:pStyle w:val="Tekstpodstawowy"/>
        <w:ind w:firstLine="0"/>
        <w:rPr>
          <w:rStyle w:val="Pogrubienie"/>
        </w:rPr>
      </w:pPr>
      <w:r>
        <w:rPr>
          <w:rStyle w:val="Pogrubienie"/>
        </w:rPr>
        <w:t>Obsługa płatności.</w:t>
      </w:r>
    </w:p>
    <w:p w:rsidR="004A50A2" w:rsidRDefault="004A50A2" w:rsidP="004A50A2">
      <w:pPr>
        <w:pStyle w:val="Tekstpodstawowy"/>
        <w:rPr>
          <w:rStyle w:val="Pogrubienie"/>
          <w:b w:val="0"/>
          <w:bCs w:val="0"/>
        </w:rPr>
      </w:pPr>
      <w:r>
        <w:rPr>
          <w:rStyle w:val="Pogrubienie"/>
          <w:b w:val="0"/>
          <w:bCs w:val="0"/>
        </w:rPr>
        <w:t xml:space="preserve">Konta z uprawnieniami </w:t>
      </w:r>
      <w:r w:rsidRPr="00857164">
        <w:rPr>
          <w:rStyle w:val="Pogrubienie"/>
          <w:b w:val="0"/>
          <w:bCs w:val="0"/>
          <w:i/>
        </w:rPr>
        <w:t>administrator</w:t>
      </w:r>
      <w:r>
        <w:rPr>
          <w:rStyle w:val="Pogrubienie"/>
          <w:b w:val="0"/>
          <w:bCs w:val="0"/>
        </w:rPr>
        <w:t xml:space="preserve"> i </w:t>
      </w:r>
      <w:r w:rsidRPr="00857164">
        <w:rPr>
          <w:rStyle w:val="Pogrubienie"/>
          <w:b w:val="0"/>
          <w:bCs w:val="0"/>
          <w:i/>
        </w:rPr>
        <w:t>księgowość</w:t>
      </w:r>
      <w:r>
        <w:rPr>
          <w:rStyle w:val="Pogrubienie"/>
          <w:b w:val="0"/>
          <w:bCs w:val="0"/>
        </w:rPr>
        <w:t xml:space="preserve"> mają dostęp do panelu płatności (rys. 4.58), który jest wyświetlany po wciśnięciu przycisku </w:t>
      </w:r>
      <w:r w:rsidRPr="00C330C2">
        <w:rPr>
          <w:rStyle w:val="Pogrubienie"/>
          <w:b w:val="0"/>
          <w:bCs w:val="0"/>
          <w:i/>
        </w:rPr>
        <w:t>Płatność</w:t>
      </w:r>
      <w:r>
        <w:rPr>
          <w:rStyle w:val="Pogrubienie"/>
          <w:b w:val="0"/>
          <w:bCs w:val="0"/>
        </w:rPr>
        <w:t xml:space="preserve"> na pasku menu. Aby potwierdzić płatność pracownik, poza systemem, loguje się do banku i sprawdza tytuły przelewów przychodzących. Jeśli któreś z nich dotyczy płatności za zamówienie to przechodzi do panelu płatności, szuka odpowiedniego zamówienia i klika przycisk </w:t>
      </w:r>
      <w:r w:rsidRPr="00C330C2">
        <w:rPr>
          <w:rStyle w:val="Pogrubienie"/>
          <w:b w:val="0"/>
          <w:bCs w:val="0"/>
          <w:i/>
        </w:rPr>
        <w:t>Nie</w:t>
      </w:r>
      <w:r w:rsidR="00A47DA4">
        <w:rPr>
          <w:rStyle w:val="Pogrubienie"/>
          <w:b w:val="0"/>
          <w:bCs w:val="0"/>
          <w:i/>
        </w:rPr>
        <w:t> </w:t>
      </w:r>
      <w:r w:rsidRPr="00C330C2">
        <w:rPr>
          <w:rStyle w:val="Pogrubienie"/>
          <w:b w:val="0"/>
          <w:bCs w:val="0"/>
          <w:i/>
        </w:rPr>
        <w:t>zapłacono</w:t>
      </w:r>
      <w:r>
        <w:rPr>
          <w:rStyle w:val="Pogrubienie"/>
          <w:b w:val="0"/>
          <w:bCs w:val="0"/>
        </w:rPr>
        <w:t xml:space="preserve">. Spowoduje to zmianę statusu na </w:t>
      </w:r>
      <w:r w:rsidRPr="00901CBF">
        <w:rPr>
          <w:rStyle w:val="Pogrubienie"/>
          <w:b w:val="0"/>
          <w:bCs w:val="0"/>
          <w:i/>
        </w:rPr>
        <w:t>Zapłacono</w:t>
      </w:r>
      <w:r>
        <w:rPr>
          <w:rStyle w:val="Pogrubienie"/>
          <w:b w:val="0"/>
          <w:bCs w:val="0"/>
        </w:rPr>
        <w:t xml:space="preserve"> i odświeży stronę.</w:t>
      </w:r>
    </w:p>
    <w:p w:rsidR="004A50A2" w:rsidRDefault="004A50A2" w:rsidP="004A50A2">
      <w:pPr>
        <w:pStyle w:val="Rysunek"/>
        <w:rPr>
          <w:rStyle w:val="Pogrubienie"/>
          <w:b w:val="0"/>
          <w:bCs w:val="0"/>
        </w:rPr>
      </w:pPr>
      <w:r>
        <w:rPr>
          <w:noProof/>
          <w:lang w:eastAsia="pl-PL"/>
        </w:rPr>
        <w:lastRenderedPageBreak/>
        <w:drawing>
          <wp:inline distT="0" distB="0" distL="0" distR="0">
            <wp:extent cx="5760085" cy="38404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łatność.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840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4.58</w:t>
      </w:r>
      <w:r>
        <w:rPr>
          <w:b w:val="0"/>
          <w:sz w:val="20"/>
          <w:szCs w:val="20"/>
        </w:rPr>
        <w:t xml:space="preserve"> Panel płatności</w:t>
      </w:r>
    </w:p>
    <w:p w:rsidR="004A50A2" w:rsidRDefault="004A50A2" w:rsidP="004A50A2">
      <w:pPr>
        <w:pStyle w:val="Tekstpodstawowy"/>
        <w:ind w:firstLine="0"/>
        <w:rPr>
          <w:rStyle w:val="Pogrubienie"/>
        </w:rPr>
      </w:pPr>
      <w:r>
        <w:rPr>
          <w:rStyle w:val="Pogrubienie"/>
        </w:rPr>
        <w:t>Kody rabatowe.</w:t>
      </w:r>
    </w:p>
    <w:p w:rsidR="004A50A2" w:rsidRDefault="004A50A2" w:rsidP="004A50A2">
      <w:pPr>
        <w:pStyle w:val="Tekstpodstawowy"/>
        <w:rPr>
          <w:rStyle w:val="Pogrubienie"/>
          <w:b w:val="0"/>
          <w:bCs w:val="0"/>
        </w:rPr>
      </w:pPr>
      <w:r>
        <w:rPr>
          <w:rStyle w:val="Pogrubienie"/>
          <w:b w:val="0"/>
          <w:bCs w:val="0"/>
        </w:rPr>
        <w:t xml:space="preserve">Przycisk </w:t>
      </w:r>
      <w:r w:rsidRPr="00F055AC">
        <w:rPr>
          <w:rStyle w:val="Pogrubienie"/>
          <w:b w:val="0"/>
          <w:bCs w:val="0"/>
          <w:i/>
        </w:rPr>
        <w:t>Rabaty</w:t>
      </w:r>
      <w:r>
        <w:rPr>
          <w:rStyle w:val="Pogrubienie"/>
          <w:b w:val="0"/>
          <w:bCs w:val="0"/>
        </w:rPr>
        <w:t xml:space="preserve"> na pasku menu wyświetla listę aktywnych i nieaktywnych kodów rabatowych (rys. 4.59).</w:t>
      </w:r>
    </w:p>
    <w:p w:rsidR="004A50A2" w:rsidRDefault="004A50A2" w:rsidP="004A50A2">
      <w:pPr>
        <w:pStyle w:val="Rysunek"/>
        <w:rPr>
          <w:rStyle w:val="Pogrubienie"/>
          <w:b w:val="0"/>
          <w:bCs w:val="0"/>
        </w:rPr>
      </w:pPr>
      <w:r>
        <w:rPr>
          <w:noProof/>
          <w:lang w:eastAsia="pl-PL"/>
        </w:rPr>
        <w:drawing>
          <wp:inline distT="0" distB="0" distL="0" distR="0">
            <wp:extent cx="5760085" cy="15474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y_lis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154749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4.59</w:t>
      </w:r>
      <w:r>
        <w:rPr>
          <w:b w:val="0"/>
          <w:sz w:val="20"/>
          <w:szCs w:val="20"/>
        </w:rPr>
        <w:t xml:space="preserve"> Lista rabatów</w:t>
      </w:r>
    </w:p>
    <w:p w:rsidR="004A50A2" w:rsidRDefault="004A50A2" w:rsidP="004A50A2">
      <w:pPr>
        <w:pStyle w:val="Tekstpodstawowy"/>
        <w:ind w:firstLine="0"/>
      </w:pPr>
      <w:r>
        <w:t xml:space="preserve">Nowy kod tworzy się za pomocą przycisku </w:t>
      </w:r>
      <w:r w:rsidRPr="0057601D">
        <w:rPr>
          <w:i/>
        </w:rPr>
        <w:t>Nowy kod rabatowy</w:t>
      </w:r>
      <w:r>
        <w:t xml:space="preserve">. Jego kliknięcie wyświetla formularz (rys. 4.60) z polami: </w:t>
      </w:r>
      <w:r w:rsidRPr="008254F9">
        <w:rPr>
          <w:i/>
        </w:rPr>
        <w:t>kod rabatowy</w:t>
      </w:r>
      <w:r>
        <w:t xml:space="preserve">, </w:t>
      </w:r>
      <w:r w:rsidRPr="008254F9">
        <w:rPr>
          <w:i/>
        </w:rPr>
        <w:t>status</w:t>
      </w:r>
      <w:r>
        <w:t xml:space="preserve"> i </w:t>
      </w:r>
      <w:r w:rsidRPr="008254F9">
        <w:rPr>
          <w:i/>
        </w:rPr>
        <w:t>procent</w:t>
      </w:r>
      <w:r w:rsidR="000B3039">
        <w:t>. Uzupełnienie tych pól i </w:t>
      </w:r>
      <w:r>
        <w:t xml:space="preserve">wciśnięcie przycisku </w:t>
      </w:r>
      <w:r w:rsidRPr="008254F9">
        <w:rPr>
          <w:i/>
        </w:rPr>
        <w:t>Zapisz</w:t>
      </w:r>
      <w:r>
        <w:t xml:space="preserve"> doda dane do bazy.</w:t>
      </w:r>
    </w:p>
    <w:p w:rsidR="004A50A2" w:rsidRDefault="004A50A2" w:rsidP="004A50A2">
      <w:pPr>
        <w:pStyle w:val="Rysunek"/>
      </w:pPr>
      <w:r>
        <w:rPr>
          <w:noProof/>
          <w:lang w:eastAsia="pl-PL"/>
        </w:rPr>
        <w:drawing>
          <wp:inline distT="0" distB="0" distL="0" distR="0">
            <wp:extent cx="5760085" cy="5829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_ko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58293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4.60</w:t>
      </w:r>
      <w:r>
        <w:rPr>
          <w:b w:val="0"/>
          <w:sz w:val="20"/>
          <w:szCs w:val="20"/>
        </w:rPr>
        <w:t xml:space="preserve"> Formularz nowego kodu rabatowego</w:t>
      </w:r>
    </w:p>
    <w:p w:rsidR="004A50A2" w:rsidRDefault="004A50A2" w:rsidP="004A50A2">
      <w:pPr>
        <w:pStyle w:val="Tekstpodstawowy"/>
        <w:ind w:firstLine="0"/>
      </w:pPr>
      <w:r>
        <w:lastRenderedPageBreak/>
        <w:t xml:space="preserve">Na liście rabatów przy każdym kodzie są dwa przyciski. Przycisk </w:t>
      </w:r>
      <w:r>
        <w:rPr>
          <w:i/>
        </w:rPr>
        <w:t>Edytuj</w:t>
      </w:r>
      <w:r>
        <w:t xml:space="preserve">, umożliwia zmianę nazwy i statusu (nie można zmienić wartości procentowej) natomiast przycisk </w:t>
      </w:r>
      <w:r w:rsidRPr="008254F9">
        <w:rPr>
          <w:i/>
        </w:rPr>
        <w:t>Usuń</w:t>
      </w:r>
      <w:r>
        <w:t>, usuwa kod.</w:t>
      </w:r>
    </w:p>
    <w:p w:rsidR="004A50A2" w:rsidRDefault="004A50A2" w:rsidP="004A50A2">
      <w:pPr>
        <w:pStyle w:val="Tekstpodstawowy"/>
        <w:ind w:firstLine="0"/>
      </w:pPr>
    </w:p>
    <w:p w:rsidR="004A50A2" w:rsidRDefault="004A50A2" w:rsidP="004A50A2">
      <w:pPr>
        <w:pStyle w:val="Tekstpodstawowy"/>
        <w:ind w:firstLine="0"/>
        <w:rPr>
          <w:rStyle w:val="Pogrubienie"/>
        </w:rPr>
      </w:pPr>
      <w:r>
        <w:rPr>
          <w:rStyle w:val="Pogrubienie"/>
        </w:rPr>
        <w:t>Profil klienta.</w:t>
      </w:r>
    </w:p>
    <w:p w:rsidR="004A50A2" w:rsidRDefault="004A50A2" w:rsidP="004A50A2">
      <w:pPr>
        <w:pStyle w:val="Tekstpodstawowy"/>
        <w:rPr>
          <w:rStyle w:val="Pogrubienie"/>
          <w:b w:val="0"/>
          <w:bCs w:val="0"/>
        </w:rPr>
      </w:pPr>
      <w:r>
        <w:rPr>
          <w:rStyle w:val="Pogrubienie"/>
          <w:b w:val="0"/>
          <w:bCs w:val="0"/>
        </w:rPr>
        <w:t xml:space="preserve">Pracownicy mają możliwość przeglądania danych klienta. Aby to zrobić, należy wybrać opcję </w:t>
      </w:r>
      <w:r w:rsidRPr="008254F9">
        <w:rPr>
          <w:rStyle w:val="Pogrubienie"/>
          <w:b w:val="0"/>
          <w:bCs w:val="0"/>
          <w:i/>
        </w:rPr>
        <w:t>Klienci</w:t>
      </w:r>
      <w:r>
        <w:rPr>
          <w:rStyle w:val="Pogrubienie"/>
          <w:b w:val="0"/>
          <w:bCs w:val="0"/>
        </w:rPr>
        <w:t xml:space="preserve"> z paska menu. Zostanie wyświetlona lista użytkowników z ich podstawowymi danymi (rys. 4.61) takimi jak: numer, imię i nazwisko, nazwa firmy i adres e-mail. </w:t>
      </w:r>
    </w:p>
    <w:p w:rsidR="004A50A2" w:rsidRDefault="004A50A2" w:rsidP="004A50A2">
      <w:pPr>
        <w:pStyle w:val="Rysunek"/>
        <w:rPr>
          <w:rStyle w:val="Pogrubienie"/>
          <w:b w:val="0"/>
          <w:bCs w:val="0"/>
        </w:rPr>
      </w:pPr>
      <w:r>
        <w:rPr>
          <w:noProof/>
          <w:lang w:eastAsia="pl-PL"/>
        </w:rPr>
        <w:drawing>
          <wp:inline distT="0" distB="0" distL="0" distR="0">
            <wp:extent cx="5760085" cy="222694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ci_list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22694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4.61</w:t>
      </w:r>
      <w:r>
        <w:rPr>
          <w:b w:val="0"/>
          <w:sz w:val="20"/>
          <w:szCs w:val="20"/>
        </w:rPr>
        <w:t xml:space="preserve"> Lista klientów</w:t>
      </w:r>
    </w:p>
    <w:p w:rsidR="004A50A2" w:rsidRDefault="004A50A2" w:rsidP="004A50A2">
      <w:pPr>
        <w:pStyle w:val="Tekstpodstawowy"/>
        <w:ind w:firstLine="0"/>
      </w:pPr>
      <w:r>
        <w:t xml:space="preserve">Więcej informacji można uzyskać klikając odnośnik </w:t>
      </w:r>
      <w:r w:rsidRPr="008254F9">
        <w:rPr>
          <w:i/>
        </w:rPr>
        <w:t>szczegóły i edycja danych</w:t>
      </w:r>
      <w:r>
        <w:t xml:space="preserve">. Zostanie wtedy wyświetlony profil klienta (rys. 4.62), który umożliwia podgląd oraz edycję wszystkich danych użytkownika (z wyjątkiem numeru klienta). Zmiana hasła możliwa jest dopiero po wciśnięciu przycisku </w:t>
      </w:r>
      <w:r w:rsidRPr="004B1041">
        <w:rPr>
          <w:i/>
        </w:rPr>
        <w:t>Zmień hasło</w:t>
      </w:r>
      <w:r>
        <w:t xml:space="preserve">. W tym miejscu widać też ostatnie zgłoszenia, zamówienia, reklamacje i zwroty. Przyciski </w:t>
      </w:r>
      <w:r w:rsidRPr="004B1041">
        <w:rPr>
          <w:i/>
        </w:rPr>
        <w:t>Więcej</w:t>
      </w:r>
      <w:r>
        <w:t xml:space="preserve"> pokazują całą historię w zakresie danej aktywności (rys. 4.63). </w:t>
      </w:r>
    </w:p>
    <w:p w:rsidR="004A50A2" w:rsidRDefault="004A50A2" w:rsidP="004A50A2">
      <w:pPr>
        <w:pStyle w:val="Rysunek"/>
      </w:pPr>
      <w:r>
        <w:rPr>
          <w:noProof/>
          <w:lang w:eastAsia="pl-PL"/>
        </w:rPr>
        <w:lastRenderedPageBreak/>
        <w:drawing>
          <wp:inline distT="0" distB="0" distL="0" distR="0">
            <wp:extent cx="5760085" cy="38442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_profi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844290"/>
                    </a:xfrm>
                    <a:prstGeom prst="rect">
                      <a:avLst/>
                    </a:prstGeom>
                  </pic:spPr>
                </pic:pic>
              </a:graphicData>
            </a:graphic>
          </wp:inline>
        </w:drawing>
      </w:r>
    </w:p>
    <w:p w:rsidR="004A50A2" w:rsidRPr="000E7D8E" w:rsidRDefault="004A50A2" w:rsidP="004A50A2">
      <w:pPr>
        <w:pStyle w:val="PodRysunkiem"/>
        <w:rPr>
          <w:b w:val="0"/>
          <w:sz w:val="20"/>
          <w:szCs w:val="20"/>
        </w:rPr>
      </w:pPr>
      <w:r>
        <w:rPr>
          <w:sz w:val="20"/>
          <w:szCs w:val="20"/>
        </w:rPr>
        <w:t>Rys. 4.62</w:t>
      </w:r>
      <w:r>
        <w:rPr>
          <w:b w:val="0"/>
          <w:sz w:val="20"/>
          <w:szCs w:val="20"/>
        </w:rPr>
        <w:t xml:space="preserve"> Profil klienta</w:t>
      </w:r>
    </w:p>
    <w:p w:rsidR="004A50A2" w:rsidRDefault="004A50A2" w:rsidP="004A50A2">
      <w:pPr>
        <w:pStyle w:val="Rysunek"/>
      </w:pPr>
      <w:r>
        <w:rPr>
          <w:noProof/>
          <w:lang w:eastAsia="pl-PL"/>
        </w:rPr>
        <w:drawing>
          <wp:inline distT="0" distB="0" distL="0" distR="0">
            <wp:extent cx="5760085" cy="231648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ia_kli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31648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4.63</w:t>
      </w:r>
      <w:r>
        <w:rPr>
          <w:b w:val="0"/>
          <w:sz w:val="20"/>
          <w:szCs w:val="20"/>
        </w:rPr>
        <w:t xml:space="preserve"> Historia zamówień klienta nr 57</w:t>
      </w:r>
    </w:p>
    <w:p w:rsidR="004A50A2" w:rsidRDefault="004A50A2" w:rsidP="004A50A2">
      <w:pPr>
        <w:pStyle w:val="Tekstpodstawowy"/>
        <w:ind w:firstLine="0"/>
        <w:rPr>
          <w:rStyle w:val="Pogrubienie"/>
        </w:rPr>
      </w:pPr>
      <w:r>
        <w:rPr>
          <w:rStyle w:val="Pogrubienie"/>
        </w:rPr>
        <w:t>Zarządzanie pracownikami.</w:t>
      </w:r>
    </w:p>
    <w:p w:rsidR="004A50A2" w:rsidRDefault="004A50A2" w:rsidP="004A50A2">
      <w:pPr>
        <w:pStyle w:val="Tekstpodstawowy"/>
      </w:pPr>
      <w:r>
        <w:t>Konta z uprawnieniami administrator</w:t>
      </w:r>
      <w:r w:rsidR="00C213E1">
        <w:t>a</w:t>
      </w:r>
      <w:r>
        <w:t xml:space="preserve"> mają dostęp do dodawania i edytowania kont pracowników. Do listy pracowników (rys. 4.64) przechodzi się za pomocą przycisku </w:t>
      </w:r>
      <w:r w:rsidRPr="007067A1">
        <w:rPr>
          <w:i/>
        </w:rPr>
        <w:t>Pracownicy</w:t>
      </w:r>
      <w:r>
        <w:t xml:space="preserve">. </w:t>
      </w:r>
    </w:p>
    <w:p w:rsidR="004A50A2" w:rsidRDefault="004A50A2" w:rsidP="004A50A2">
      <w:pPr>
        <w:pStyle w:val="Rysunek"/>
      </w:pPr>
      <w:r>
        <w:rPr>
          <w:noProof/>
          <w:lang w:eastAsia="pl-PL"/>
        </w:rPr>
        <w:lastRenderedPageBreak/>
        <w:drawing>
          <wp:inline distT="0" distB="0" distL="0" distR="0">
            <wp:extent cx="5760085" cy="117792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cy_list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1177925"/>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4.64</w:t>
      </w:r>
      <w:r>
        <w:rPr>
          <w:b w:val="0"/>
          <w:sz w:val="20"/>
          <w:szCs w:val="20"/>
        </w:rPr>
        <w:t xml:space="preserve"> Lista pracowników</w:t>
      </w:r>
    </w:p>
    <w:p w:rsidR="004A50A2" w:rsidRDefault="004A50A2" w:rsidP="004A50A2">
      <w:pPr>
        <w:pStyle w:val="Tekstpodstawowy"/>
        <w:ind w:firstLine="0"/>
      </w:pPr>
      <w:r>
        <w:t xml:space="preserve">W kolumnie </w:t>
      </w:r>
      <w:r w:rsidRPr="00DB3EB7">
        <w:rPr>
          <w:i/>
        </w:rPr>
        <w:t>ilość obsłużonych zamówień</w:t>
      </w:r>
      <w:r>
        <w:t xml:space="preserve"> przedstawiana jest suma zamówień zrealizowanych, do których przypisany był dany pracownik. Może to służyć jako podstawa do przyznawania premii.</w:t>
      </w:r>
    </w:p>
    <w:p w:rsidR="004A50A2" w:rsidRDefault="004A50A2" w:rsidP="004A50A2">
      <w:pPr>
        <w:pStyle w:val="Tekstpodstawowy"/>
      </w:pPr>
      <w:r>
        <w:t xml:space="preserve">Aby dodać nowego pracownika, trzeba kliknąć przycisk </w:t>
      </w:r>
      <w:r w:rsidRPr="007067A1">
        <w:rPr>
          <w:i/>
        </w:rPr>
        <w:t>Nowy pracownik</w:t>
      </w:r>
      <w:r>
        <w:t xml:space="preserve">. Spowoduje to przekierowanie do strony z formularzem (rys 4.65). Po uzupełnieniu pól i wciśnięciu przycisku </w:t>
      </w:r>
      <w:r w:rsidRPr="00DB3EB7">
        <w:rPr>
          <w:i/>
        </w:rPr>
        <w:t>Aktualizuj</w:t>
      </w:r>
      <w:r>
        <w:t xml:space="preserve"> konto zostanie stworzone.</w:t>
      </w:r>
    </w:p>
    <w:p w:rsidR="004A50A2" w:rsidRDefault="004A50A2" w:rsidP="004A50A2">
      <w:pPr>
        <w:pStyle w:val="Rysunek"/>
      </w:pPr>
      <w:r>
        <w:rPr>
          <w:noProof/>
          <w:lang w:eastAsia="pl-PL"/>
        </w:rPr>
        <w:drawing>
          <wp:inline distT="0" distB="0" distL="0" distR="0">
            <wp:extent cx="4467600" cy="226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owni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7600" cy="2260800"/>
                    </a:xfrm>
                    <a:prstGeom prst="rect">
                      <a:avLst/>
                    </a:prstGeom>
                  </pic:spPr>
                </pic:pic>
              </a:graphicData>
            </a:graphic>
          </wp:inline>
        </w:drawing>
      </w:r>
    </w:p>
    <w:p w:rsidR="004A50A2" w:rsidRPr="00AE676A" w:rsidRDefault="004A50A2" w:rsidP="004A50A2">
      <w:pPr>
        <w:pStyle w:val="PodRysunkiem"/>
        <w:rPr>
          <w:b w:val="0"/>
          <w:sz w:val="20"/>
          <w:szCs w:val="20"/>
        </w:rPr>
      </w:pPr>
      <w:r>
        <w:rPr>
          <w:sz w:val="20"/>
          <w:szCs w:val="20"/>
        </w:rPr>
        <w:t>Rys. 4.65</w:t>
      </w:r>
      <w:r>
        <w:rPr>
          <w:b w:val="0"/>
          <w:sz w:val="20"/>
          <w:szCs w:val="20"/>
        </w:rPr>
        <w:t xml:space="preserve"> Formularz dodawania/edytowania konta pracownika</w:t>
      </w:r>
    </w:p>
    <w:p w:rsidR="004A50A2" w:rsidRDefault="004A50A2" w:rsidP="004A50A2">
      <w:pPr>
        <w:pStyle w:val="Tekstpodstawowy"/>
      </w:pPr>
      <w:r>
        <w:t>Jeśli administrator chce zmienić uprawnienia pracownikowi lub zaktualizować jego dane</w:t>
      </w:r>
      <w:r w:rsidR="00C213E1">
        <w:t>,</w:t>
      </w:r>
      <w:r>
        <w:t xml:space="preserve"> to na liście pracowników klika przycisk </w:t>
      </w:r>
      <w:r w:rsidRPr="00DB3EB7">
        <w:rPr>
          <w:i/>
        </w:rPr>
        <w:t>Edytuj</w:t>
      </w:r>
      <w:r>
        <w:t xml:space="preserve">. Wyświetlony zostanie formularz (rys. 4.65) uzupełniony danymi z bazy. Zmiana hasła możliwa jest po wciśnięciu przycisku </w:t>
      </w:r>
      <w:r w:rsidRPr="00674BFD">
        <w:rPr>
          <w:i/>
        </w:rPr>
        <w:t>Zmień hasło</w:t>
      </w:r>
      <w:r>
        <w:t>.</w:t>
      </w:r>
    </w:p>
    <w:p w:rsidR="004A50A2" w:rsidRDefault="004A50A2" w:rsidP="004A50A2">
      <w:pPr>
        <w:pStyle w:val="Tekstpodstawowy"/>
        <w:ind w:firstLine="0"/>
        <w:rPr>
          <w:rStyle w:val="Pogrubienie"/>
        </w:rPr>
      </w:pPr>
      <w:r>
        <w:rPr>
          <w:rStyle w:val="Pogrubienie"/>
        </w:rPr>
        <w:t>Wyszukiwarki produktów, zamówień i klientów.</w:t>
      </w:r>
    </w:p>
    <w:p w:rsidR="004A50A2" w:rsidRDefault="004A50A2" w:rsidP="004A50A2">
      <w:pPr>
        <w:pStyle w:val="Tekstpodstawowy"/>
      </w:pPr>
      <w:r>
        <w:t xml:space="preserve">W górnej części każdej strony znajduje się pasek z wyszukiwarkami (rys. 4.66). Umożliwia on szybkie znalezienie konkretnego produktu, zamówienia lub klienta. </w:t>
      </w:r>
    </w:p>
    <w:p w:rsidR="004A50A2" w:rsidRDefault="004A50A2" w:rsidP="004A50A2">
      <w:pPr>
        <w:pStyle w:val="Rysunek"/>
      </w:pPr>
      <w:r>
        <w:rPr>
          <w:noProof/>
          <w:lang w:eastAsia="pl-PL"/>
        </w:rPr>
        <w:drawing>
          <wp:inline distT="0" distB="0" distL="0" distR="0">
            <wp:extent cx="4467600" cy="2628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rk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7600" cy="262800"/>
                    </a:xfrm>
                    <a:prstGeom prst="rect">
                      <a:avLst/>
                    </a:prstGeom>
                  </pic:spPr>
                </pic:pic>
              </a:graphicData>
            </a:graphic>
          </wp:inline>
        </w:drawing>
      </w:r>
    </w:p>
    <w:p w:rsidR="004A50A2" w:rsidRDefault="004A50A2" w:rsidP="004A50A2">
      <w:pPr>
        <w:pStyle w:val="PodRysunkiem"/>
        <w:rPr>
          <w:b w:val="0"/>
          <w:sz w:val="20"/>
          <w:szCs w:val="20"/>
        </w:rPr>
      </w:pPr>
      <w:r>
        <w:rPr>
          <w:sz w:val="20"/>
          <w:szCs w:val="20"/>
        </w:rPr>
        <w:t>Rys. 4.66</w:t>
      </w:r>
      <w:r>
        <w:rPr>
          <w:b w:val="0"/>
          <w:sz w:val="20"/>
          <w:szCs w:val="20"/>
        </w:rPr>
        <w:t xml:space="preserve"> Wyszukiwarka</w:t>
      </w:r>
    </w:p>
    <w:p w:rsidR="004A50A2" w:rsidRDefault="004A50A2" w:rsidP="004A50A2">
      <w:r>
        <w:t>Wymagane dane:</w:t>
      </w:r>
    </w:p>
    <w:p w:rsidR="004A50A2" w:rsidRDefault="004A50A2" w:rsidP="004A50A2">
      <w:pPr>
        <w:pStyle w:val="Listapunktowana2"/>
      </w:pPr>
      <w:r>
        <w:t>do produktów: numer lub część nazwy,</w:t>
      </w:r>
    </w:p>
    <w:p w:rsidR="004A50A2" w:rsidRDefault="004A50A2" w:rsidP="004A50A2">
      <w:pPr>
        <w:pStyle w:val="Listapunktowana2"/>
      </w:pPr>
      <w:r>
        <w:lastRenderedPageBreak/>
        <w:t>do zamówień: numer, data lub imię/nazwisko zamawiającego,</w:t>
      </w:r>
    </w:p>
    <w:p w:rsidR="004A50A2" w:rsidRDefault="004A50A2" w:rsidP="004A50A2">
      <w:pPr>
        <w:pStyle w:val="Listapunktowana2"/>
      </w:pPr>
      <w:r>
        <w:t>do klientów: numer, imię lub nazwisko</w:t>
      </w:r>
    </w:p>
    <w:p w:rsidR="004A50A2" w:rsidRDefault="004A50A2" w:rsidP="004A50A2">
      <w:pPr>
        <w:pStyle w:val="Tekstpodstawowy"/>
        <w:ind w:firstLine="0"/>
      </w:pPr>
    </w:p>
    <w:p w:rsidR="004A50A2" w:rsidRDefault="004A50A2" w:rsidP="004A50A2">
      <w:pPr>
        <w:pStyle w:val="Tekstpodstawowy"/>
        <w:ind w:firstLine="0"/>
      </w:pPr>
      <w:r>
        <w:t>Przykładowy wynik wyszukiwania produktu dla hasła „</w:t>
      </w:r>
      <w:proofErr w:type="spellStart"/>
      <w:r>
        <w:t>redmi</w:t>
      </w:r>
      <w:proofErr w:type="spellEnd"/>
      <w:r>
        <w:t>” zaprezentowano na rys. 4.67.</w:t>
      </w:r>
    </w:p>
    <w:p w:rsidR="004A50A2" w:rsidRDefault="004A50A2" w:rsidP="004A50A2">
      <w:pPr>
        <w:pStyle w:val="Rysunek"/>
      </w:pPr>
      <w:r>
        <w:rPr>
          <w:noProof/>
          <w:lang w:eastAsia="pl-PL"/>
        </w:rPr>
        <w:drawing>
          <wp:inline distT="0" distB="0" distL="0" distR="0">
            <wp:extent cx="5760085" cy="14185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nik wyszukiwania - redm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1418590"/>
                    </a:xfrm>
                    <a:prstGeom prst="rect">
                      <a:avLst/>
                    </a:prstGeom>
                  </pic:spPr>
                </pic:pic>
              </a:graphicData>
            </a:graphic>
          </wp:inline>
        </w:drawing>
      </w:r>
    </w:p>
    <w:p w:rsidR="004A50A2" w:rsidRPr="000B488C" w:rsidRDefault="004A50A2" w:rsidP="004A50A2">
      <w:pPr>
        <w:pStyle w:val="PodRysunkiem"/>
        <w:rPr>
          <w:b w:val="0"/>
          <w:sz w:val="20"/>
          <w:szCs w:val="20"/>
        </w:rPr>
      </w:pPr>
      <w:r>
        <w:rPr>
          <w:sz w:val="20"/>
          <w:szCs w:val="20"/>
        </w:rPr>
        <w:t>Rys. 4.67</w:t>
      </w:r>
      <w:r>
        <w:rPr>
          <w:b w:val="0"/>
          <w:sz w:val="20"/>
          <w:szCs w:val="20"/>
        </w:rPr>
        <w:t xml:space="preserve"> Przykładowy wynik wyszukiwania</w:t>
      </w:r>
    </w:p>
    <w:p w:rsidR="004A50A2" w:rsidRPr="004A50A2" w:rsidRDefault="004A50A2" w:rsidP="004A50A2"/>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Tekstpodstawowy"/>
        <w:rPr>
          <w:color w:val="000000" w:themeColor="text1"/>
        </w:rPr>
      </w:pPr>
    </w:p>
    <w:p w:rsidR="0083462E" w:rsidRPr="00C57843" w:rsidRDefault="0083462E" w:rsidP="0083462E">
      <w:pPr>
        <w:pStyle w:val="Nagwek1"/>
        <w:numPr>
          <w:ilvl w:val="0"/>
          <w:numId w:val="0"/>
        </w:numPr>
        <w:ind w:left="567" w:hanging="567"/>
        <w:rPr>
          <w:color w:val="000000" w:themeColor="text1"/>
        </w:rPr>
      </w:pPr>
      <w:bookmarkStart w:id="48" w:name="_Toc30596976"/>
      <w:r w:rsidRPr="00C57843">
        <w:rPr>
          <w:color w:val="000000" w:themeColor="text1"/>
        </w:rPr>
        <w:lastRenderedPageBreak/>
        <w:t>Podsumowanie</w:t>
      </w:r>
      <w:bookmarkEnd w:id="48"/>
    </w:p>
    <w:p w:rsidR="004845DE" w:rsidRDefault="001E2DC3" w:rsidP="004845DE">
      <w:pPr>
        <w:pStyle w:val="Tekstpodstawowy"/>
        <w:rPr>
          <w:color w:val="000000" w:themeColor="text1"/>
        </w:rPr>
      </w:pPr>
      <w:r>
        <w:rPr>
          <w:color w:val="000000" w:themeColor="text1"/>
        </w:rPr>
        <w:t>Cel pracy został zrealizowany. Stworzono</w:t>
      </w:r>
      <w:bookmarkStart w:id="49" w:name="_GoBack"/>
      <w:bookmarkEnd w:id="49"/>
      <w:r>
        <w:rPr>
          <w:color w:val="000000" w:themeColor="text1"/>
        </w:rPr>
        <w:t xml:space="preserve"> stronę sklepu internetowego wraz z panelem administracyjnym. Działają wszystkie funkcje wymagane do pr</w:t>
      </w:r>
      <w:r w:rsidR="009755B9">
        <w:rPr>
          <w:color w:val="000000" w:themeColor="text1"/>
        </w:rPr>
        <w:t>owadzenia sklepu internetowego :</w:t>
      </w:r>
    </w:p>
    <w:p w:rsidR="004845DE" w:rsidRDefault="004845DE" w:rsidP="009755B9">
      <w:pPr>
        <w:pStyle w:val="Listapunktowana2"/>
      </w:pPr>
      <w:r>
        <w:t>Zakładanie kont użytkowników</w:t>
      </w:r>
    </w:p>
    <w:p w:rsidR="009755B9" w:rsidRDefault="009755B9" w:rsidP="009755B9">
      <w:pPr>
        <w:pStyle w:val="Listapunktowana2"/>
      </w:pPr>
      <w:r>
        <w:t>Składanie i obsługa zamówień</w:t>
      </w:r>
    </w:p>
    <w:p w:rsidR="00E21396" w:rsidRDefault="00E21396" w:rsidP="009755B9">
      <w:pPr>
        <w:pStyle w:val="Listapunktowana2"/>
      </w:pPr>
      <w:r>
        <w:t>Obsługa zwrotów, reklamacji</w:t>
      </w:r>
    </w:p>
    <w:p w:rsidR="009755B9" w:rsidRDefault="00E21396" w:rsidP="009755B9">
      <w:pPr>
        <w:pStyle w:val="Listapunktowana2"/>
      </w:pPr>
      <w:r>
        <w:t xml:space="preserve">Zatwierdzanie </w:t>
      </w:r>
      <w:r w:rsidR="009755B9">
        <w:t>płatności</w:t>
      </w:r>
    </w:p>
    <w:p w:rsidR="009755B9" w:rsidRDefault="009755B9" w:rsidP="009755B9">
      <w:pPr>
        <w:pStyle w:val="Listapunktowana2"/>
      </w:pPr>
      <w:r>
        <w:t>Dodawanie i edytowanie dostawców,  produktów oraz kont pracowników</w:t>
      </w:r>
    </w:p>
    <w:p w:rsidR="009755B9" w:rsidRDefault="009755B9" w:rsidP="009755B9">
      <w:pPr>
        <w:pStyle w:val="Listapunktowana2"/>
      </w:pPr>
      <w:r>
        <w:t>Tworzenie dostaw towarów</w:t>
      </w:r>
    </w:p>
    <w:p w:rsidR="002A503A" w:rsidRDefault="002A503A" w:rsidP="009755B9">
      <w:pPr>
        <w:pStyle w:val="Listapunktowana2"/>
      </w:pPr>
      <w:r>
        <w:t>Generowanie faktur VAT</w:t>
      </w:r>
    </w:p>
    <w:p w:rsidR="00907EB8" w:rsidRDefault="00907EB8" w:rsidP="00907EB8">
      <w:pPr>
        <w:pStyle w:val="Listapunktowana2"/>
        <w:numPr>
          <w:ilvl w:val="0"/>
          <w:numId w:val="0"/>
        </w:numPr>
        <w:ind w:left="284"/>
      </w:pPr>
    </w:p>
    <w:p w:rsidR="009755B9" w:rsidRDefault="002A503A" w:rsidP="009755B9">
      <w:pPr>
        <w:pStyle w:val="Tekstpodstawowy"/>
        <w:ind w:firstLine="0"/>
        <w:rPr>
          <w:color w:val="000000" w:themeColor="text1"/>
        </w:rPr>
      </w:pPr>
      <w:r>
        <w:rPr>
          <w:color w:val="000000" w:themeColor="text1"/>
        </w:rPr>
        <w:t>o</w:t>
      </w:r>
      <w:r w:rsidR="009755B9">
        <w:rPr>
          <w:color w:val="000000" w:themeColor="text1"/>
        </w:rPr>
        <w:t>raz dodatkowe funkcje takie jak:</w:t>
      </w:r>
    </w:p>
    <w:p w:rsidR="009755B9" w:rsidRDefault="009755B9" w:rsidP="009755B9">
      <w:pPr>
        <w:pStyle w:val="Listapunktowana2"/>
      </w:pPr>
      <w:r>
        <w:t>Tworzenie kodów rabatowych</w:t>
      </w:r>
    </w:p>
    <w:p w:rsidR="009755B9" w:rsidRDefault="002A503A" w:rsidP="009755B9">
      <w:pPr>
        <w:pStyle w:val="Listapunktowana2"/>
      </w:pPr>
      <w:r>
        <w:t>Podsystem umożliwiający komunikację klienta z pracownikiem</w:t>
      </w:r>
    </w:p>
    <w:p w:rsidR="002A503A" w:rsidRDefault="002A503A" w:rsidP="009755B9">
      <w:pPr>
        <w:pStyle w:val="Listapunktowana2"/>
      </w:pPr>
      <w:r>
        <w:t>Podstawowy monitoring sprzedaży w ciągu ostatniego miesiąca (wykres na stronie głównej panelu administracyjnego)</w:t>
      </w:r>
    </w:p>
    <w:p w:rsidR="002A503A" w:rsidRDefault="002A503A" w:rsidP="009755B9">
      <w:pPr>
        <w:pStyle w:val="Listapunktowana2"/>
      </w:pPr>
      <w:r>
        <w:t>Monitoring popytu na dany produkt (ilość wyświetleń i ilość sprzedanych sztuk danego produktu)</w:t>
      </w:r>
    </w:p>
    <w:p w:rsidR="002A503A" w:rsidRDefault="002A503A" w:rsidP="009755B9">
      <w:pPr>
        <w:pStyle w:val="Listapunktowana2"/>
      </w:pPr>
      <w:r>
        <w:t>Podsystem ocen i komentarzy do produktów</w:t>
      </w:r>
    </w:p>
    <w:p w:rsidR="001B220A" w:rsidRDefault="001B220A" w:rsidP="001B220A">
      <w:pPr>
        <w:pStyle w:val="Tekstpodstawowy"/>
        <w:ind w:firstLine="0"/>
      </w:pPr>
    </w:p>
    <w:p w:rsidR="001B220A" w:rsidRDefault="005444EA" w:rsidP="001B220A">
      <w:pPr>
        <w:pStyle w:val="Tekstpodstawowy"/>
        <w:ind w:firstLine="0"/>
      </w:pPr>
      <w:r>
        <w:t xml:space="preserve">Dzięki zastosowaniu </w:t>
      </w:r>
      <w:proofErr w:type="spellStart"/>
      <w:r>
        <w:t>frameworka</w:t>
      </w:r>
      <w:proofErr w:type="spellEnd"/>
      <w:r w:rsidR="004A72F6">
        <w:t xml:space="preserve"> Bootstrap w budowie strony internetowej może być ona wygodnie obsługiwana zarówno na komputerze, jak i na smartfonie. </w:t>
      </w:r>
      <w:r w:rsidR="001B220A">
        <w:t>W trakcie opracowywania systemu wiele razy przebudowywano bazy danych po to, aby jak najbardziej je uprościć, zachowując przy tym ich zawartość.</w:t>
      </w:r>
    </w:p>
    <w:p w:rsidR="001B220A" w:rsidRDefault="001B220A" w:rsidP="001B220A">
      <w:pPr>
        <w:pStyle w:val="Tekstpodstawowy"/>
      </w:pPr>
      <w:r>
        <w:t>System można rozwinąć dodając w panelu administracyjnym</w:t>
      </w:r>
      <w:r w:rsidR="00E6523C">
        <w:t xml:space="preserve"> </w:t>
      </w:r>
      <w:r w:rsidR="00EE6202">
        <w:t>opcj</w:t>
      </w:r>
      <w:r w:rsidR="00E6523C">
        <w:t>e</w:t>
      </w:r>
      <w:r w:rsidR="00EE6202">
        <w:t xml:space="preserve"> dodawani</w:t>
      </w:r>
      <w:r w:rsidR="00E6523C">
        <w:t>a/edytowania</w:t>
      </w:r>
      <w:r w:rsidR="00EE6202">
        <w:t xml:space="preserve"> kategorii</w:t>
      </w:r>
      <w:r w:rsidR="00985D8C">
        <w:t xml:space="preserve"> i filtrów produktów. </w:t>
      </w:r>
      <w:r w:rsidR="00256D80">
        <w:t>Umożliwi</w:t>
      </w:r>
      <w:r w:rsidR="00985D8C">
        <w:t>łoby to poszerzanie asortymentu sklepu o nowe, wcześniej niedostępne, produkty.</w:t>
      </w:r>
      <w:r w:rsidR="00E21396">
        <w:t xml:space="preserve"> Kolejnym rozwinięciem mogłoby być połączenie strony z zewnętrznym systemem do płatności online (np. przelewy24 lub </w:t>
      </w:r>
      <w:r w:rsidR="005B4907" w:rsidRPr="005B4907">
        <w:t>dotpay</w:t>
      </w:r>
      <w:r w:rsidR="00E21396">
        <w:t xml:space="preserve">). </w:t>
      </w:r>
      <w:r w:rsidR="005B4907">
        <w:t>Dzięki temu proces zatwierdzania płatności zostałby zautomatyzowany, co pozwoliłoby na przyspieszenie obsługi zamówień oraz uniknięcie potencjalnych pomyłek ze strony pracowników.</w:t>
      </w:r>
      <w:r w:rsidR="00985D8C">
        <w:t xml:space="preserve"> Innym </w:t>
      </w:r>
      <w:r w:rsidR="00985D8C">
        <w:lastRenderedPageBreak/>
        <w:t>udoskonaleniem może być dodanie możliwości</w:t>
      </w:r>
      <w:r w:rsidR="00EE6202">
        <w:t xml:space="preserve"> wysłania wiadomości e-mail do klienta bezpośrednio z panelu obsługi zamówień, zwrotów oraz reklamacji.</w:t>
      </w:r>
    </w:p>
    <w:p w:rsidR="000417E0" w:rsidRPr="001B220A" w:rsidRDefault="000417E0" w:rsidP="001B220A">
      <w:pPr>
        <w:pStyle w:val="Tekstpodstawowy"/>
      </w:pPr>
      <w:r>
        <w:t>W trakcie wykonywania pracy używano systemu kontroli wersji GitHub. Znacznie ułatwiło to zarówno śledzenie</w:t>
      </w:r>
      <w:r w:rsidR="004D28A8">
        <w:t>,</w:t>
      </w:r>
      <w:r>
        <w:t xml:space="preserve"> jak i łączenie dokonywanych zmian w kodach źródłowych strony internetowej sklepu oraz panelu administracyjnego. T</w:t>
      </w:r>
      <w:r w:rsidRPr="000417E0">
        <w:t xml:space="preserve">akie działanie </w:t>
      </w:r>
      <w:r>
        <w:t>stało się</w:t>
      </w:r>
      <w:r w:rsidRPr="000417E0">
        <w:t xml:space="preserve"> już standardem wszędzie tam gdzie </w:t>
      </w:r>
      <w:r w:rsidR="004D28A8">
        <w:t>programuje</w:t>
      </w:r>
      <w:r w:rsidRPr="000417E0">
        <w:t xml:space="preserve"> się w grupach</w:t>
      </w:r>
      <w:r>
        <w:t>.</w:t>
      </w:r>
    </w:p>
    <w:p w:rsidR="0083462E" w:rsidRPr="00C57843" w:rsidRDefault="0083462E" w:rsidP="0083462E">
      <w:pPr>
        <w:pStyle w:val="Nagwek1"/>
        <w:numPr>
          <w:ilvl w:val="0"/>
          <w:numId w:val="0"/>
        </w:numPr>
        <w:rPr>
          <w:color w:val="000000" w:themeColor="text1"/>
        </w:rPr>
      </w:pPr>
      <w:bookmarkStart w:id="50" w:name="_Toc30596977"/>
      <w:r w:rsidRPr="00C57843">
        <w:rPr>
          <w:color w:val="000000" w:themeColor="text1"/>
        </w:rPr>
        <w:lastRenderedPageBreak/>
        <w:t>Bibliografia</w:t>
      </w:r>
      <w:bookmarkEnd w:id="50"/>
      <w:r w:rsidRPr="00C57843">
        <w:rPr>
          <w:color w:val="000000" w:themeColor="text1"/>
        </w:rPr>
        <w:t xml:space="preserve"> </w:t>
      </w:r>
    </w:p>
    <w:p w:rsidR="009047CC" w:rsidRPr="00C57843" w:rsidRDefault="00071649" w:rsidP="0085095D">
      <w:pPr>
        <w:pStyle w:val="Bibliografia"/>
        <w:rPr>
          <w:color w:val="000000" w:themeColor="text1"/>
        </w:rPr>
      </w:pPr>
      <w:r w:rsidRPr="00C57843">
        <w:t xml:space="preserve">[1] Czym jest sklep internetowy </w:t>
      </w:r>
      <w:hyperlink r:id="rId94" w:history="1">
        <w:r w:rsidR="00CC71D3" w:rsidRPr="00C57843">
          <w:rPr>
            <w:rStyle w:val="Hipercze"/>
            <w:color w:val="000000" w:themeColor="text1"/>
          </w:rPr>
          <w:t>https://mfiles.pl/pl/index.php/Sklep_internetowy</w:t>
        </w:r>
      </w:hyperlink>
    </w:p>
    <w:p w:rsidR="00AA51E9" w:rsidRPr="00C57843" w:rsidRDefault="00071649" w:rsidP="0085095D">
      <w:pPr>
        <w:pStyle w:val="Bibliografia"/>
      </w:pPr>
      <w:r w:rsidRPr="00C57843">
        <w:t xml:space="preserve">[2] Sklep internetowy </w:t>
      </w:r>
      <w:r w:rsidR="00AA51E9" w:rsidRPr="00C57843">
        <w:t>https://pl.wikiped</w:t>
      </w:r>
      <w:r w:rsidR="00445E4B" w:rsidRPr="00C57843">
        <w:t>ia.org/wiki/Sklep_internetowy</w:t>
      </w:r>
    </w:p>
    <w:p w:rsidR="00AA51E9" w:rsidRPr="00EC0B49" w:rsidRDefault="00E21396" w:rsidP="0085095D">
      <w:pPr>
        <w:pStyle w:val="Bibliografia"/>
        <w:rPr>
          <w:lang w:val="en-US"/>
        </w:rPr>
      </w:pPr>
      <w:hyperlink r:id="rId95" w:history="1">
        <w:r w:rsidR="00071649" w:rsidRPr="00EC0B49">
          <w:rPr>
            <w:rStyle w:val="Hipercze"/>
            <w:color w:val="auto"/>
            <w:u w:val="none"/>
            <w:lang w:val="en-US"/>
          </w:rPr>
          <w:t xml:space="preserve">[3] XAMPP </w:t>
        </w:r>
        <w:r w:rsidR="00071649" w:rsidRPr="00EC0B49">
          <w:rPr>
            <w:rStyle w:val="Hipercze"/>
            <w:lang w:val="en-US"/>
          </w:rPr>
          <w:t>https://pl.wikipedia.org/wiki/XAMPP</w:t>
        </w:r>
      </w:hyperlink>
    </w:p>
    <w:p w:rsidR="00AA51E9" w:rsidRPr="00C57843" w:rsidRDefault="00877CBE" w:rsidP="0085095D">
      <w:pPr>
        <w:pStyle w:val="Bibliografia"/>
      </w:pPr>
      <w:r w:rsidRPr="00C57843">
        <w:t xml:space="preserve">[4] Czym jest XAMPP? </w:t>
      </w:r>
      <w:hyperlink r:id="rId96" w:history="1">
        <w:r w:rsidR="00AA51E9" w:rsidRPr="00C57843">
          <w:rPr>
            <w:rStyle w:val="Hipercze"/>
          </w:rPr>
          <w:t>https://www.apachefriends.org/pl/index.html</w:t>
        </w:r>
      </w:hyperlink>
    </w:p>
    <w:p w:rsidR="00922CE8" w:rsidRPr="00EC0B49" w:rsidRDefault="00CE1E84" w:rsidP="0085095D">
      <w:pPr>
        <w:pStyle w:val="Bibliografia"/>
        <w:rPr>
          <w:lang w:val="en-US"/>
        </w:rPr>
      </w:pPr>
      <w:r w:rsidRPr="00EC0B49">
        <w:rPr>
          <w:lang w:val="en-US"/>
        </w:rPr>
        <w:t xml:space="preserve">[5] Apache HTTP SERWER </w:t>
      </w:r>
      <w:r w:rsidR="00FD3CF7" w:rsidRPr="00EC0B49">
        <w:rPr>
          <w:lang w:val="en-US"/>
        </w:rPr>
        <w:t>http://vavatech.pl/technologie/serwery/apache</w:t>
      </w:r>
    </w:p>
    <w:p w:rsidR="00FD3CF7" w:rsidRPr="00C57843" w:rsidRDefault="00FD3CF7" w:rsidP="0085095D">
      <w:pPr>
        <w:pStyle w:val="Bibliografia"/>
      </w:pPr>
      <w:r w:rsidRPr="00C57843">
        <w:t xml:space="preserve">[6] Paul </w:t>
      </w:r>
      <w:proofErr w:type="spellStart"/>
      <w:r w:rsidRPr="00C57843">
        <w:t>Wilton</w:t>
      </w:r>
      <w:proofErr w:type="spellEnd"/>
      <w:r w:rsidRPr="00C57843">
        <w:t xml:space="preserve">: </w:t>
      </w:r>
      <w:r w:rsidRPr="00C57843">
        <w:rPr>
          <w:i/>
        </w:rPr>
        <w:t xml:space="preserve">SQL. Od podstaw </w:t>
      </w:r>
      <w:r w:rsidRPr="00C57843">
        <w:t>Wydawnictwo Helion</w:t>
      </w:r>
      <w:r w:rsidR="00D1419E" w:rsidRPr="00C57843">
        <w:t xml:space="preserve"> 2005-11-17</w:t>
      </w:r>
    </w:p>
    <w:p w:rsidR="00B73D1E" w:rsidRPr="00C57843" w:rsidRDefault="00B73D1E" w:rsidP="0085095D">
      <w:pPr>
        <w:pStyle w:val="Bibliografia"/>
        <w:rPr>
          <w:rStyle w:val="Hipercze"/>
        </w:rPr>
      </w:pPr>
      <w:r w:rsidRPr="00C57843">
        <w:t>[7]</w:t>
      </w:r>
      <w:r w:rsidR="005E00D7" w:rsidRPr="00C57843">
        <w:t xml:space="preserve"> Co należy wiedzieć o </w:t>
      </w:r>
      <w:proofErr w:type="spellStart"/>
      <w:r w:rsidR="005E00D7" w:rsidRPr="00C57843">
        <w:t>MySQL</w:t>
      </w:r>
      <w:proofErr w:type="spellEnd"/>
      <w:r w:rsidR="005E00D7" w:rsidRPr="00C57843">
        <w:t xml:space="preserve">? </w:t>
      </w:r>
      <w:r w:rsidRPr="00C57843">
        <w:t xml:space="preserve"> </w:t>
      </w:r>
      <w:hyperlink r:id="rId97" w:history="1">
        <w:r w:rsidRPr="00C57843">
          <w:rPr>
            <w:rStyle w:val="Hipercze"/>
          </w:rPr>
          <w:t>http://computersun.pl/php_db/mysql/wiedziec-o-mysql-w_89.html</w:t>
        </w:r>
      </w:hyperlink>
    </w:p>
    <w:p w:rsidR="00D2369D" w:rsidRPr="00C57843" w:rsidRDefault="00D2369D" w:rsidP="0085095D">
      <w:pPr>
        <w:pStyle w:val="Bibliografia"/>
        <w:rPr>
          <w:rStyle w:val="Hipercze"/>
          <w:color w:val="000000" w:themeColor="text1"/>
          <w:u w:val="none"/>
        </w:rPr>
      </w:pPr>
      <w:r w:rsidRPr="00EC0B49">
        <w:rPr>
          <w:rStyle w:val="Hipercze"/>
          <w:color w:val="000000" w:themeColor="text1"/>
          <w:u w:val="none"/>
          <w:lang w:val="en-US"/>
        </w:rPr>
        <w:t xml:space="preserve">[8] Jon </w:t>
      </w:r>
      <w:proofErr w:type="spellStart"/>
      <w:r w:rsidRPr="00EC0B49">
        <w:rPr>
          <w:rStyle w:val="Hipercze"/>
          <w:color w:val="000000" w:themeColor="text1"/>
          <w:u w:val="none"/>
          <w:lang w:val="en-US"/>
        </w:rPr>
        <w:t>Duckett</w:t>
      </w:r>
      <w:proofErr w:type="spellEnd"/>
      <w:r w:rsidRPr="00EC0B49">
        <w:rPr>
          <w:rStyle w:val="Hipercze"/>
          <w:i/>
          <w:color w:val="000000" w:themeColor="text1"/>
          <w:u w:val="none"/>
          <w:lang w:val="en-US"/>
        </w:rPr>
        <w:t xml:space="preserve"> HTML </w:t>
      </w:r>
      <w:proofErr w:type="spellStart"/>
      <w:r w:rsidRPr="00EC0B49">
        <w:rPr>
          <w:rStyle w:val="Hipercze"/>
          <w:i/>
          <w:color w:val="000000" w:themeColor="text1"/>
          <w:u w:val="none"/>
          <w:lang w:val="en-US"/>
        </w:rPr>
        <w:t>i</w:t>
      </w:r>
      <w:proofErr w:type="spellEnd"/>
      <w:r w:rsidRPr="00EC0B49">
        <w:rPr>
          <w:rStyle w:val="Hipercze"/>
          <w:i/>
          <w:color w:val="000000" w:themeColor="text1"/>
          <w:u w:val="none"/>
          <w:lang w:val="en-US"/>
        </w:rPr>
        <w:t xml:space="preserve"> CSS. </w:t>
      </w:r>
      <w:r w:rsidRPr="00C57843">
        <w:rPr>
          <w:rStyle w:val="Hipercze"/>
          <w:i/>
          <w:color w:val="000000" w:themeColor="text1"/>
          <w:u w:val="none"/>
        </w:rPr>
        <w:t xml:space="preserve">Zaprojektuj i zbuduj witrynę WWW. Podręcznik Front-End Developera </w:t>
      </w:r>
      <w:r w:rsidRPr="00C57843">
        <w:rPr>
          <w:rStyle w:val="Hipercze"/>
          <w:color w:val="000000" w:themeColor="text1"/>
          <w:u w:val="none"/>
        </w:rPr>
        <w:t>Wydawnictwo Helion 2018</w:t>
      </w:r>
    </w:p>
    <w:p w:rsidR="00C0792D" w:rsidRPr="00C57843" w:rsidRDefault="00C0792D" w:rsidP="0085095D">
      <w:pPr>
        <w:pStyle w:val="Bibliografia"/>
      </w:pPr>
      <w:r w:rsidRPr="00C57843">
        <w:rPr>
          <w:rStyle w:val="Hipercze"/>
          <w:color w:val="000000" w:themeColor="text1"/>
          <w:u w:val="none"/>
        </w:rPr>
        <w:t xml:space="preserve">[9] Strony internetowe – poznaj historie języka HTML </w:t>
      </w:r>
      <w:hyperlink r:id="rId98" w:history="1">
        <w:r w:rsidRPr="00C57843">
          <w:rPr>
            <w:rStyle w:val="Hipercze"/>
          </w:rPr>
          <w:t>https://www.testin.pl/strony-internetowe-poznaj-historie-jezyka-html/</w:t>
        </w:r>
      </w:hyperlink>
    </w:p>
    <w:p w:rsidR="0005368E" w:rsidRPr="00C57843" w:rsidRDefault="0005368E" w:rsidP="0085095D">
      <w:pPr>
        <w:pStyle w:val="Bibliografia"/>
      </w:pPr>
      <w:r w:rsidRPr="00C57843">
        <w:t xml:space="preserve">[10] Krótka historia CSS. </w:t>
      </w:r>
      <w:hyperlink r:id="rId99" w:history="1">
        <w:r w:rsidRPr="00C57843">
          <w:rPr>
            <w:rStyle w:val="Hipercze"/>
          </w:rPr>
          <w:t>https://danielpietrasik.pl/historia-css/</w:t>
        </w:r>
      </w:hyperlink>
    </w:p>
    <w:p w:rsidR="00FD3CF7" w:rsidRPr="00EC0B49" w:rsidRDefault="0048194F" w:rsidP="0085095D">
      <w:pPr>
        <w:pStyle w:val="Bibliografia"/>
        <w:rPr>
          <w:lang w:val="en-US"/>
        </w:rPr>
      </w:pPr>
      <w:r w:rsidRPr="00EC0B49">
        <w:rPr>
          <w:lang w:val="en-US"/>
        </w:rPr>
        <w:t xml:space="preserve">[11] Bootstrap. </w:t>
      </w:r>
      <w:hyperlink r:id="rId100" w:history="1">
        <w:r w:rsidR="00C57843" w:rsidRPr="00EC0B49">
          <w:rPr>
            <w:rStyle w:val="Hipercze"/>
            <w:lang w:val="en-US"/>
          </w:rPr>
          <w:t>https://getbootstrap.com/</w:t>
        </w:r>
      </w:hyperlink>
    </w:p>
    <w:p w:rsidR="00C57843" w:rsidRDefault="00C57843" w:rsidP="0085095D">
      <w:pPr>
        <w:pStyle w:val="Bibliografia"/>
      </w:pPr>
      <w:r w:rsidRPr="00EC0B49">
        <w:rPr>
          <w:lang w:val="en-US"/>
        </w:rPr>
        <w:t xml:space="preserve">[12] </w:t>
      </w:r>
      <w:proofErr w:type="spellStart"/>
      <w:r w:rsidRPr="00EC0B49">
        <w:rPr>
          <w:lang w:val="en-US"/>
        </w:rPr>
        <w:t>Haverbeke</w:t>
      </w:r>
      <w:proofErr w:type="spellEnd"/>
      <w:r w:rsidRPr="00EC0B49">
        <w:rPr>
          <w:lang w:val="en-US"/>
        </w:rPr>
        <w:t xml:space="preserve"> </w:t>
      </w:r>
      <w:proofErr w:type="spellStart"/>
      <w:r w:rsidRPr="00EC0B49">
        <w:rPr>
          <w:lang w:val="en-US"/>
        </w:rPr>
        <w:t>Marijn</w:t>
      </w:r>
      <w:proofErr w:type="spellEnd"/>
      <w:r w:rsidRPr="00EC0B49">
        <w:rPr>
          <w:lang w:val="en-US"/>
        </w:rPr>
        <w:t xml:space="preserve"> </w:t>
      </w:r>
      <w:proofErr w:type="spellStart"/>
      <w:r w:rsidRPr="00EC0B49">
        <w:rPr>
          <w:i/>
          <w:lang w:val="en-US"/>
        </w:rPr>
        <w:t>Zrozumieć</w:t>
      </w:r>
      <w:proofErr w:type="spellEnd"/>
      <w:r w:rsidRPr="00EC0B49">
        <w:rPr>
          <w:i/>
          <w:lang w:val="en-US"/>
        </w:rPr>
        <w:t xml:space="preserve"> JavaScript. </w:t>
      </w:r>
      <w:r w:rsidRPr="00C57843">
        <w:rPr>
          <w:i/>
        </w:rPr>
        <w:t xml:space="preserve">Wprowadzenie do programowania </w:t>
      </w:r>
      <w:r w:rsidRPr="00C57843">
        <w:t xml:space="preserve">Wydawnictwo Helion </w:t>
      </w:r>
      <w:r w:rsidR="00E43621">
        <w:t>2015-08-11</w:t>
      </w:r>
    </w:p>
    <w:p w:rsidR="00CE798C" w:rsidRDefault="00CE798C" w:rsidP="0085095D">
      <w:pPr>
        <w:pStyle w:val="Bibliografia"/>
      </w:pPr>
      <w:r w:rsidRPr="00CE798C">
        <w:rPr>
          <w:lang w:val="en-US"/>
        </w:rPr>
        <w:t xml:space="preserve">[13] Luke Welling, Laura Thomson </w:t>
      </w:r>
      <w:r w:rsidRPr="00CE798C">
        <w:rPr>
          <w:i/>
          <w:lang w:val="en-US"/>
        </w:rPr>
        <w:t xml:space="preserve">PHP </w:t>
      </w:r>
      <w:proofErr w:type="spellStart"/>
      <w:r w:rsidRPr="00CE798C">
        <w:rPr>
          <w:i/>
          <w:lang w:val="en-US"/>
        </w:rPr>
        <w:t>i</w:t>
      </w:r>
      <w:proofErr w:type="spellEnd"/>
      <w:r w:rsidRPr="00CE798C">
        <w:rPr>
          <w:i/>
          <w:lang w:val="en-US"/>
        </w:rPr>
        <w:t xml:space="preserve"> MySQL. </w:t>
      </w:r>
      <w:r w:rsidRPr="00CE798C">
        <w:rPr>
          <w:i/>
        </w:rPr>
        <w:t>Tworzenie stron WWW. Vademecum profesjonalisty. Wydanie</w:t>
      </w:r>
      <w:r>
        <w:rPr>
          <w:i/>
        </w:rPr>
        <w:t xml:space="preserve"> trzecie</w:t>
      </w:r>
      <w:r>
        <w:t xml:space="preserve"> </w:t>
      </w:r>
      <w:r>
        <w:rPr>
          <w:i/>
        </w:rPr>
        <w:t xml:space="preserve"> </w:t>
      </w:r>
      <w:r w:rsidR="00350217">
        <w:t>Wydawnictwo Helion 2009</w:t>
      </w:r>
    </w:p>
    <w:p w:rsidR="00F21A02" w:rsidRDefault="00F21A02" w:rsidP="0085095D">
      <w:pPr>
        <w:pStyle w:val="Bibliografia"/>
        <w:rPr>
          <w:rStyle w:val="Hipercze"/>
        </w:rPr>
      </w:pPr>
      <w:r>
        <w:t xml:space="preserve">[14] </w:t>
      </w:r>
      <w:hyperlink r:id="rId101" w:history="1">
        <w:r>
          <w:rPr>
            <w:rStyle w:val="Hipercze"/>
          </w:rPr>
          <w:t>https://w3techs.com/technologies/overview/programming_language</w:t>
        </w:r>
      </w:hyperlink>
    </w:p>
    <w:p w:rsidR="00F67EED" w:rsidRDefault="00F67EED" w:rsidP="0085095D">
      <w:pPr>
        <w:pStyle w:val="Bibliografia"/>
        <w:rPr>
          <w:rStyle w:val="Hipercze"/>
        </w:rPr>
      </w:pPr>
      <w:r w:rsidRPr="00F67EED">
        <w:rPr>
          <w:rStyle w:val="Hipercze"/>
          <w:color w:val="000000" w:themeColor="text1"/>
        </w:rPr>
        <w:t xml:space="preserve">[15] </w:t>
      </w:r>
      <w:hyperlink r:id="rId102" w:history="1">
        <w:r>
          <w:rPr>
            <w:rStyle w:val="Hipercze"/>
          </w:rPr>
          <w:t>https://tcpdf.org/</w:t>
        </w:r>
      </w:hyperlink>
      <w:r>
        <w:rPr>
          <w:rStyle w:val="Hipercze"/>
        </w:rPr>
        <w:t xml:space="preserve"> </w:t>
      </w:r>
    </w:p>
    <w:p w:rsidR="000033FA" w:rsidRPr="00F21A02" w:rsidRDefault="000033FA" w:rsidP="0085095D">
      <w:pPr>
        <w:pStyle w:val="Bibliografia"/>
      </w:pPr>
      <w:r w:rsidRPr="000033FA">
        <w:rPr>
          <w:rStyle w:val="Hipercze"/>
          <w:color w:val="000000" w:themeColor="text1"/>
        </w:rPr>
        <w:t>[16]</w:t>
      </w:r>
      <w:r>
        <w:rPr>
          <w:rStyle w:val="Hipercze"/>
        </w:rPr>
        <w:t xml:space="preserve"> </w:t>
      </w:r>
      <w:hyperlink r:id="rId103" w:history="1">
        <w:r>
          <w:rPr>
            <w:rStyle w:val="Hipercze"/>
          </w:rPr>
          <w:t>https://github.com/PHPMailer/PHPMailer</w:t>
        </w:r>
      </w:hyperlink>
    </w:p>
    <w:p w:rsidR="00C57843" w:rsidRDefault="00B341FC" w:rsidP="0085095D">
      <w:pPr>
        <w:pStyle w:val="Bibliografia"/>
      </w:pPr>
      <w:r w:rsidRPr="00EC0B49">
        <w:rPr>
          <w:lang w:val="en-US"/>
        </w:rPr>
        <w:t xml:space="preserve">[17] </w:t>
      </w:r>
      <w:r>
        <w:rPr>
          <w:lang w:val="en-US"/>
        </w:rPr>
        <w:t>W. Jason Gilmore</w:t>
      </w:r>
      <w:r w:rsidRPr="00CE798C">
        <w:rPr>
          <w:lang w:val="en-US"/>
        </w:rPr>
        <w:t xml:space="preserve"> </w:t>
      </w:r>
      <w:r>
        <w:rPr>
          <w:i/>
          <w:lang w:val="en-US"/>
        </w:rPr>
        <w:t xml:space="preserve">PHP I MySQL. </w:t>
      </w:r>
      <w:r w:rsidRPr="00EC0B49">
        <w:rPr>
          <w:i/>
        </w:rPr>
        <w:t>Od podstaw. Wydanie IV</w:t>
      </w:r>
      <w:r>
        <w:t xml:space="preserve"> </w:t>
      </w:r>
      <w:r>
        <w:rPr>
          <w:i/>
        </w:rPr>
        <w:t xml:space="preserve"> </w:t>
      </w:r>
      <w:r>
        <w:t>Wydawnictwo Helion 2009</w:t>
      </w:r>
    </w:p>
    <w:p w:rsidR="00BC3B89" w:rsidRDefault="00BC3B89" w:rsidP="0085095D">
      <w:pPr>
        <w:pStyle w:val="Bibliografia"/>
        <w:rPr>
          <w:rStyle w:val="Hipercze"/>
        </w:rPr>
      </w:pPr>
      <w:r>
        <w:t xml:space="preserve">[18] Historia SQL </w:t>
      </w:r>
      <w:hyperlink r:id="rId104" w:history="1">
        <w:r>
          <w:rPr>
            <w:rStyle w:val="Hipercze"/>
          </w:rPr>
          <w:t>https://en.wikipedia.org/wiki/SQL</w:t>
        </w:r>
      </w:hyperlink>
    </w:p>
    <w:p w:rsidR="00CB486F" w:rsidRDefault="00CB486F" w:rsidP="0085095D">
      <w:pPr>
        <w:pStyle w:val="Bibliografia"/>
        <w:rPr>
          <w:rStyle w:val="Hipercze"/>
        </w:rPr>
      </w:pPr>
      <w:r w:rsidRPr="00CB486F">
        <w:rPr>
          <w:rStyle w:val="Hipercze"/>
          <w:color w:val="auto"/>
        </w:rPr>
        <w:t>[19] Diagram klas</w:t>
      </w:r>
      <w:r>
        <w:rPr>
          <w:rStyle w:val="Hipercze"/>
        </w:rPr>
        <w:t xml:space="preserve"> </w:t>
      </w:r>
      <w:hyperlink r:id="rId105" w:history="1">
        <w:r>
          <w:rPr>
            <w:rStyle w:val="Hipercze"/>
          </w:rPr>
          <w:t>https://www.michalwolski.pl/diagramy-uml/diagram-klas/</w:t>
        </w:r>
      </w:hyperlink>
    </w:p>
    <w:p w:rsidR="00E52F00" w:rsidRDefault="00E52F00" w:rsidP="00E52F00">
      <w:pPr>
        <w:pStyle w:val="Bibliografia"/>
        <w:rPr>
          <w:rStyle w:val="Hipercze"/>
        </w:rPr>
      </w:pPr>
      <w:r>
        <w:rPr>
          <w:rStyle w:val="Hipercze"/>
          <w:color w:val="auto"/>
        </w:rPr>
        <w:t xml:space="preserve">[20] Cena detaliczna </w:t>
      </w:r>
      <w:hyperlink r:id="rId106" w:history="1">
        <w:r>
          <w:rPr>
            <w:rStyle w:val="Hipercze"/>
          </w:rPr>
          <w:t>https://pl.wikipedia.org/wiki/Cena_detaliczna</w:t>
        </w:r>
      </w:hyperlink>
    </w:p>
    <w:p w:rsidR="004D0373" w:rsidRDefault="004D0373" w:rsidP="00E52F00">
      <w:pPr>
        <w:pStyle w:val="Bibliografia"/>
        <w:rPr>
          <w:rStyle w:val="Hipercze"/>
        </w:rPr>
      </w:pPr>
      <w:r>
        <w:rPr>
          <w:rStyle w:val="Hipercze"/>
          <w:color w:val="auto"/>
        </w:rPr>
        <w:t xml:space="preserve">[21] Błędy w zarządzaniu sklepem </w:t>
      </w:r>
      <w:hyperlink r:id="rId107" w:history="1">
        <w:r>
          <w:rPr>
            <w:rStyle w:val="Hipercze"/>
          </w:rPr>
          <w:t>https://positiveretail.pl/bledy-w-zarzadzaniu-sklepem/</w:t>
        </w:r>
      </w:hyperlink>
    </w:p>
    <w:p w:rsidR="00E52F00" w:rsidRDefault="00E52F00" w:rsidP="0085095D">
      <w:pPr>
        <w:pStyle w:val="Bibliografia"/>
        <w:rPr>
          <w:rStyle w:val="Hipercze"/>
        </w:rPr>
      </w:pPr>
    </w:p>
    <w:p w:rsidR="00B341FC" w:rsidRDefault="00B341FC" w:rsidP="0085095D">
      <w:pPr>
        <w:pStyle w:val="Bibliografia"/>
      </w:pPr>
    </w:p>
    <w:p w:rsidR="00B341FC" w:rsidRPr="00C57843" w:rsidRDefault="00B341FC" w:rsidP="00B341FC">
      <w:pPr>
        <w:pStyle w:val="Bibliografia"/>
        <w:ind w:left="0" w:firstLine="0"/>
      </w:pPr>
    </w:p>
    <w:p w:rsidR="00C51964" w:rsidRPr="00C57843" w:rsidRDefault="00C51964" w:rsidP="00C51964">
      <w:pPr>
        <w:pStyle w:val="Nagwek1"/>
        <w:numPr>
          <w:ilvl w:val="0"/>
          <w:numId w:val="0"/>
        </w:numPr>
        <w:rPr>
          <w:color w:val="000000" w:themeColor="text1"/>
        </w:rPr>
      </w:pPr>
      <w:bookmarkStart w:id="51" w:name="_Toc30596978"/>
      <w:r w:rsidRPr="00C57843">
        <w:rPr>
          <w:color w:val="000000" w:themeColor="text1"/>
        </w:rPr>
        <w:lastRenderedPageBreak/>
        <w:t>Spis tabel</w:t>
      </w:r>
      <w:bookmarkEnd w:id="51"/>
    </w:p>
    <w:p w:rsidR="00C51964" w:rsidRPr="00C57843" w:rsidRDefault="00C51964" w:rsidP="00C51964">
      <w:pPr>
        <w:pStyle w:val="Nagwek1"/>
        <w:numPr>
          <w:ilvl w:val="0"/>
          <w:numId w:val="0"/>
        </w:numPr>
        <w:rPr>
          <w:color w:val="000000" w:themeColor="text1"/>
        </w:rPr>
      </w:pPr>
      <w:bookmarkStart w:id="52" w:name="_Toc30596979"/>
      <w:r w:rsidRPr="00C57843">
        <w:rPr>
          <w:color w:val="000000" w:themeColor="text1"/>
        </w:rPr>
        <w:lastRenderedPageBreak/>
        <w:t>Spis Rysunków</w:t>
      </w:r>
      <w:bookmarkEnd w:id="52"/>
    </w:p>
    <w:sectPr w:rsidR="00C51964" w:rsidRPr="00C57843" w:rsidSect="004F0278">
      <w:type w:val="oddPage"/>
      <w:pgSz w:w="11906" w:h="16838" w:code="9"/>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2B37" w:rsidRDefault="00432B37" w:rsidP="004F0278">
      <w:r>
        <w:separator/>
      </w:r>
    </w:p>
  </w:endnote>
  <w:endnote w:type="continuationSeparator" w:id="0">
    <w:p w:rsidR="00432B37" w:rsidRDefault="00432B37" w:rsidP="004F0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96" w:rsidRDefault="00E21396" w:rsidP="004F0278">
    <w:pPr>
      <w:pStyle w:val="Stopk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53130"/>
      <w:docPartObj>
        <w:docPartGallery w:val="Page Numbers (Bottom of Page)"/>
        <w:docPartUnique/>
      </w:docPartObj>
    </w:sdtPr>
    <w:sdtContent>
      <w:p w:rsidR="00E21396" w:rsidRDefault="00E21396">
        <w:pPr>
          <w:pStyle w:val="Stopka"/>
        </w:pPr>
        <w:r>
          <w:fldChar w:fldCharType="begin"/>
        </w:r>
        <w:r>
          <w:instrText>PAGE   \* MERGEFORMAT</w:instrText>
        </w:r>
        <w:r>
          <w:fldChar w:fldCharType="separate"/>
        </w:r>
        <w:r w:rsidR="00867A87">
          <w:rPr>
            <w:noProof/>
          </w:rPr>
          <w:t>62</w:t>
        </w:r>
        <w:r>
          <w:fldChar w:fldCharType="end"/>
        </w:r>
      </w:p>
    </w:sdtContent>
  </w:sdt>
  <w:p w:rsidR="00E21396" w:rsidRDefault="00E21396">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1396" w:rsidRDefault="00E21396" w:rsidP="004F0278">
    <w:pPr>
      <w:pStyle w:val="Stopka"/>
      <w:jc w:val="right"/>
    </w:pPr>
    <w:r>
      <w:fldChar w:fldCharType="begin"/>
    </w:r>
    <w:r>
      <w:instrText xml:space="preserve"> PAGE   \* MERGEFORMAT </w:instrText>
    </w:r>
    <w:r>
      <w:fldChar w:fldCharType="separate"/>
    </w:r>
    <w:r w:rsidR="00867A87">
      <w:rPr>
        <w:noProof/>
      </w:rPr>
      <w:t>61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2B37" w:rsidRDefault="00432B37" w:rsidP="004F0278">
      <w:r>
        <w:separator/>
      </w:r>
    </w:p>
  </w:footnote>
  <w:footnote w:type="continuationSeparator" w:id="0">
    <w:p w:rsidR="00432B37" w:rsidRDefault="00432B37" w:rsidP="004F02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D28ECC"/>
    <w:lvl w:ilvl="0">
      <w:start w:val="1"/>
      <w:numFmt w:val="decimal"/>
      <w:lvlText w:val="%1."/>
      <w:lvlJc w:val="left"/>
      <w:pPr>
        <w:tabs>
          <w:tab w:val="num" w:pos="1492"/>
        </w:tabs>
        <w:ind w:left="1492" w:hanging="360"/>
      </w:pPr>
    </w:lvl>
  </w:abstractNum>
  <w:abstractNum w:abstractNumId="1">
    <w:nsid w:val="FFFFFF7D"/>
    <w:multiLevelType w:val="singleLevel"/>
    <w:tmpl w:val="8BFA9012"/>
    <w:lvl w:ilvl="0">
      <w:start w:val="1"/>
      <w:numFmt w:val="decimal"/>
      <w:pStyle w:val="Listanumerowana4"/>
      <w:lvlText w:val="%1."/>
      <w:lvlJc w:val="left"/>
      <w:pPr>
        <w:tabs>
          <w:tab w:val="num" w:pos="1209"/>
        </w:tabs>
        <w:ind w:left="1209" w:hanging="360"/>
      </w:pPr>
    </w:lvl>
  </w:abstractNum>
  <w:abstractNum w:abstractNumId="2">
    <w:nsid w:val="FFFFFF7E"/>
    <w:multiLevelType w:val="singleLevel"/>
    <w:tmpl w:val="331C1F92"/>
    <w:lvl w:ilvl="0">
      <w:start w:val="1"/>
      <w:numFmt w:val="decimal"/>
      <w:lvlText w:val="%1."/>
      <w:lvlJc w:val="left"/>
      <w:pPr>
        <w:tabs>
          <w:tab w:val="num" w:pos="926"/>
        </w:tabs>
        <w:ind w:left="926" w:hanging="360"/>
      </w:pPr>
    </w:lvl>
  </w:abstractNum>
  <w:abstractNum w:abstractNumId="3">
    <w:nsid w:val="FFFFFF7F"/>
    <w:multiLevelType w:val="singleLevel"/>
    <w:tmpl w:val="94AAC60A"/>
    <w:lvl w:ilvl="0">
      <w:start w:val="1"/>
      <w:numFmt w:val="decimal"/>
      <w:pStyle w:val="Listanumerowana2"/>
      <w:lvlText w:val="%1."/>
      <w:lvlJc w:val="left"/>
      <w:pPr>
        <w:tabs>
          <w:tab w:val="num" w:pos="643"/>
        </w:tabs>
        <w:ind w:left="643" w:hanging="360"/>
      </w:pPr>
    </w:lvl>
  </w:abstractNum>
  <w:abstractNum w:abstractNumId="4">
    <w:nsid w:val="FFFFFF80"/>
    <w:multiLevelType w:val="singleLevel"/>
    <w:tmpl w:val="ED322D4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CC223E8"/>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nsid w:val="FFFFFF82"/>
    <w:multiLevelType w:val="singleLevel"/>
    <w:tmpl w:val="5B9CEB0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1F69EB2"/>
    <w:lvl w:ilvl="0">
      <w:start w:val="1"/>
      <w:numFmt w:val="bullet"/>
      <w:pStyle w:val="Listapunktowana2"/>
      <w:lvlText w:val=""/>
      <w:lvlJc w:val="left"/>
      <w:pPr>
        <w:tabs>
          <w:tab w:val="num" w:pos="643"/>
        </w:tabs>
        <w:ind w:left="643" w:hanging="360"/>
      </w:pPr>
      <w:rPr>
        <w:rFonts w:ascii="Symbol" w:hAnsi="Symbol" w:hint="default"/>
      </w:rPr>
    </w:lvl>
  </w:abstractNum>
  <w:abstractNum w:abstractNumId="8">
    <w:nsid w:val="FFFFFF88"/>
    <w:multiLevelType w:val="singleLevel"/>
    <w:tmpl w:val="B84A84B0"/>
    <w:lvl w:ilvl="0">
      <w:start w:val="1"/>
      <w:numFmt w:val="decimal"/>
      <w:lvlText w:val="%1."/>
      <w:lvlJc w:val="left"/>
      <w:pPr>
        <w:tabs>
          <w:tab w:val="num" w:pos="360"/>
        </w:tabs>
        <w:ind w:left="360" w:hanging="360"/>
      </w:pPr>
    </w:lvl>
  </w:abstractNum>
  <w:abstractNum w:abstractNumId="9">
    <w:nsid w:val="FFFFFF89"/>
    <w:multiLevelType w:val="singleLevel"/>
    <w:tmpl w:val="208CF0FC"/>
    <w:lvl w:ilvl="0">
      <w:start w:val="1"/>
      <w:numFmt w:val="bullet"/>
      <w:lvlText w:val=""/>
      <w:lvlJc w:val="left"/>
      <w:pPr>
        <w:tabs>
          <w:tab w:val="num" w:pos="360"/>
        </w:tabs>
        <w:ind w:left="360" w:hanging="360"/>
      </w:pPr>
      <w:rPr>
        <w:rFonts w:ascii="Symbol" w:hAnsi="Symbol" w:hint="default"/>
      </w:rPr>
    </w:lvl>
  </w:abstractNum>
  <w:abstractNum w:abstractNumId="10">
    <w:nsid w:val="11343C9C"/>
    <w:multiLevelType w:val="hybridMultilevel"/>
    <w:tmpl w:val="B692AB54"/>
    <w:lvl w:ilvl="0" w:tplc="04150001">
      <w:start w:val="1"/>
      <w:numFmt w:val="bullet"/>
      <w:lvlText w:val=""/>
      <w:lvlJc w:val="left"/>
      <w:pPr>
        <w:ind w:left="1072" w:hanging="360"/>
      </w:pPr>
      <w:rPr>
        <w:rFonts w:ascii="Symbol" w:hAnsi="Symbol" w:hint="default"/>
      </w:rPr>
    </w:lvl>
    <w:lvl w:ilvl="1" w:tplc="04150003" w:tentative="1">
      <w:start w:val="1"/>
      <w:numFmt w:val="bullet"/>
      <w:lvlText w:val="o"/>
      <w:lvlJc w:val="left"/>
      <w:pPr>
        <w:ind w:left="1792" w:hanging="360"/>
      </w:pPr>
      <w:rPr>
        <w:rFonts w:ascii="Courier New" w:hAnsi="Courier New" w:cs="Courier New" w:hint="default"/>
      </w:rPr>
    </w:lvl>
    <w:lvl w:ilvl="2" w:tplc="04150005" w:tentative="1">
      <w:start w:val="1"/>
      <w:numFmt w:val="bullet"/>
      <w:lvlText w:val=""/>
      <w:lvlJc w:val="left"/>
      <w:pPr>
        <w:ind w:left="2512" w:hanging="360"/>
      </w:pPr>
      <w:rPr>
        <w:rFonts w:ascii="Wingdings" w:hAnsi="Wingdings" w:hint="default"/>
      </w:rPr>
    </w:lvl>
    <w:lvl w:ilvl="3" w:tplc="04150001" w:tentative="1">
      <w:start w:val="1"/>
      <w:numFmt w:val="bullet"/>
      <w:lvlText w:val=""/>
      <w:lvlJc w:val="left"/>
      <w:pPr>
        <w:ind w:left="3232" w:hanging="360"/>
      </w:pPr>
      <w:rPr>
        <w:rFonts w:ascii="Symbol" w:hAnsi="Symbol" w:hint="default"/>
      </w:rPr>
    </w:lvl>
    <w:lvl w:ilvl="4" w:tplc="04150003" w:tentative="1">
      <w:start w:val="1"/>
      <w:numFmt w:val="bullet"/>
      <w:lvlText w:val="o"/>
      <w:lvlJc w:val="left"/>
      <w:pPr>
        <w:ind w:left="3952" w:hanging="360"/>
      </w:pPr>
      <w:rPr>
        <w:rFonts w:ascii="Courier New" w:hAnsi="Courier New" w:cs="Courier New" w:hint="default"/>
      </w:rPr>
    </w:lvl>
    <w:lvl w:ilvl="5" w:tplc="04150005" w:tentative="1">
      <w:start w:val="1"/>
      <w:numFmt w:val="bullet"/>
      <w:lvlText w:val=""/>
      <w:lvlJc w:val="left"/>
      <w:pPr>
        <w:ind w:left="4672" w:hanging="360"/>
      </w:pPr>
      <w:rPr>
        <w:rFonts w:ascii="Wingdings" w:hAnsi="Wingdings" w:hint="default"/>
      </w:rPr>
    </w:lvl>
    <w:lvl w:ilvl="6" w:tplc="04150001" w:tentative="1">
      <w:start w:val="1"/>
      <w:numFmt w:val="bullet"/>
      <w:lvlText w:val=""/>
      <w:lvlJc w:val="left"/>
      <w:pPr>
        <w:ind w:left="5392" w:hanging="360"/>
      </w:pPr>
      <w:rPr>
        <w:rFonts w:ascii="Symbol" w:hAnsi="Symbol" w:hint="default"/>
      </w:rPr>
    </w:lvl>
    <w:lvl w:ilvl="7" w:tplc="04150003" w:tentative="1">
      <w:start w:val="1"/>
      <w:numFmt w:val="bullet"/>
      <w:lvlText w:val="o"/>
      <w:lvlJc w:val="left"/>
      <w:pPr>
        <w:ind w:left="6112" w:hanging="360"/>
      </w:pPr>
      <w:rPr>
        <w:rFonts w:ascii="Courier New" w:hAnsi="Courier New" w:cs="Courier New" w:hint="default"/>
      </w:rPr>
    </w:lvl>
    <w:lvl w:ilvl="8" w:tplc="04150005" w:tentative="1">
      <w:start w:val="1"/>
      <w:numFmt w:val="bullet"/>
      <w:lvlText w:val=""/>
      <w:lvlJc w:val="left"/>
      <w:pPr>
        <w:ind w:left="6832" w:hanging="360"/>
      </w:pPr>
      <w:rPr>
        <w:rFonts w:ascii="Wingdings" w:hAnsi="Wingdings" w:hint="default"/>
      </w:rPr>
    </w:lvl>
  </w:abstractNum>
  <w:abstractNum w:abstractNumId="11">
    <w:nsid w:val="1CE10B92"/>
    <w:multiLevelType w:val="hybridMultilevel"/>
    <w:tmpl w:val="454607C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nsid w:val="1EAA222D"/>
    <w:multiLevelType w:val="hybridMultilevel"/>
    <w:tmpl w:val="6D12D176"/>
    <w:lvl w:ilvl="0" w:tplc="04150019">
      <w:start w:val="1"/>
      <w:numFmt w:val="lowerLetter"/>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F714824"/>
    <w:multiLevelType w:val="hybridMultilevel"/>
    <w:tmpl w:val="9ED4AA4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4">
    <w:nsid w:val="322E506D"/>
    <w:multiLevelType w:val="multilevel"/>
    <w:tmpl w:val="D01EBBA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AFA4F6C"/>
    <w:multiLevelType w:val="hybridMultilevel"/>
    <w:tmpl w:val="733C367A"/>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16">
    <w:nsid w:val="3B6D0CBE"/>
    <w:multiLevelType w:val="multilevel"/>
    <w:tmpl w:val="FA04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F41A70"/>
    <w:multiLevelType w:val="hybridMultilevel"/>
    <w:tmpl w:val="D0305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5410326"/>
    <w:multiLevelType w:val="hybridMultilevel"/>
    <w:tmpl w:val="D9427B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45DF3A4A"/>
    <w:multiLevelType w:val="hybridMultilevel"/>
    <w:tmpl w:val="C226CD6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47ED0432"/>
    <w:multiLevelType w:val="hybridMultilevel"/>
    <w:tmpl w:val="3E1AB4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782CFA"/>
    <w:multiLevelType w:val="hybridMultilevel"/>
    <w:tmpl w:val="444A1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F2F1065"/>
    <w:multiLevelType w:val="hybridMultilevel"/>
    <w:tmpl w:val="287EB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0383A78"/>
    <w:multiLevelType w:val="hybridMultilevel"/>
    <w:tmpl w:val="0804D16C"/>
    <w:lvl w:ilvl="0" w:tplc="BF825B62">
      <w:start w:val="1"/>
      <w:numFmt w:val="decimal"/>
      <w:lvlText w:val="%1.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B2312B5"/>
    <w:multiLevelType w:val="hybridMultilevel"/>
    <w:tmpl w:val="AA0C075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5C8407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8824A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73073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D40029"/>
    <w:multiLevelType w:val="hybridMultilevel"/>
    <w:tmpl w:val="A8D47C6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9">
    <w:nsid w:val="720901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A5F6533"/>
    <w:multiLevelType w:val="hybridMultilevel"/>
    <w:tmpl w:val="36C81310"/>
    <w:lvl w:ilvl="0" w:tplc="E5F0D59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0"/>
  </w:num>
  <w:num w:numId="12">
    <w:abstractNumId w:val="23"/>
  </w:num>
  <w:num w:numId="13">
    <w:abstractNumId w:val="27"/>
  </w:num>
  <w:num w:numId="14">
    <w:abstractNumId w:val="25"/>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9"/>
  </w:num>
  <w:num w:numId="20">
    <w:abstractNumId w:val="12"/>
  </w:num>
  <w:num w:numId="21">
    <w:abstractNumId w:val="15"/>
  </w:num>
  <w:num w:numId="22">
    <w:abstractNumId w:val="16"/>
  </w:num>
  <w:num w:numId="23">
    <w:abstractNumId w:val="22"/>
  </w:num>
  <w:num w:numId="24">
    <w:abstractNumId w:val="18"/>
  </w:num>
  <w:num w:numId="25">
    <w:abstractNumId w:val="24"/>
  </w:num>
  <w:num w:numId="26">
    <w:abstractNumId w:val="10"/>
  </w:num>
  <w:num w:numId="27">
    <w:abstractNumId w:val="19"/>
  </w:num>
  <w:num w:numId="28">
    <w:abstractNumId w:val="13"/>
  </w:num>
  <w:num w:numId="29">
    <w:abstractNumId w:val="28"/>
  </w:num>
  <w:num w:numId="30">
    <w:abstractNumId w:val="20"/>
  </w:num>
  <w:num w:numId="31">
    <w:abstractNumId w:val="11"/>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B69A6"/>
    <w:rsid w:val="000033FA"/>
    <w:rsid w:val="00004D49"/>
    <w:rsid w:val="00004E87"/>
    <w:rsid w:val="00014D9E"/>
    <w:rsid w:val="00014E4B"/>
    <w:rsid w:val="00016A7F"/>
    <w:rsid w:val="00017D62"/>
    <w:rsid w:val="00025EC5"/>
    <w:rsid w:val="00026CB4"/>
    <w:rsid w:val="0003420C"/>
    <w:rsid w:val="00034DA6"/>
    <w:rsid w:val="00035A3F"/>
    <w:rsid w:val="00035FB3"/>
    <w:rsid w:val="000417E0"/>
    <w:rsid w:val="00043466"/>
    <w:rsid w:val="000445F5"/>
    <w:rsid w:val="00046226"/>
    <w:rsid w:val="00050A1E"/>
    <w:rsid w:val="000510BA"/>
    <w:rsid w:val="00051904"/>
    <w:rsid w:val="0005368E"/>
    <w:rsid w:val="00053CCA"/>
    <w:rsid w:val="00057038"/>
    <w:rsid w:val="00060856"/>
    <w:rsid w:val="000611C4"/>
    <w:rsid w:val="00062849"/>
    <w:rsid w:val="0007150E"/>
    <w:rsid w:val="00071649"/>
    <w:rsid w:val="00072216"/>
    <w:rsid w:val="00073D22"/>
    <w:rsid w:val="00081A5D"/>
    <w:rsid w:val="00083BF8"/>
    <w:rsid w:val="00085875"/>
    <w:rsid w:val="00086CB4"/>
    <w:rsid w:val="0008781A"/>
    <w:rsid w:val="000913D9"/>
    <w:rsid w:val="00091E1F"/>
    <w:rsid w:val="00093262"/>
    <w:rsid w:val="00095504"/>
    <w:rsid w:val="000958C5"/>
    <w:rsid w:val="000A2165"/>
    <w:rsid w:val="000A3A81"/>
    <w:rsid w:val="000B2CDB"/>
    <w:rsid w:val="000B3039"/>
    <w:rsid w:val="000B3A6C"/>
    <w:rsid w:val="000B7527"/>
    <w:rsid w:val="000C10F2"/>
    <w:rsid w:val="000C395E"/>
    <w:rsid w:val="000C53B4"/>
    <w:rsid w:val="000C65C7"/>
    <w:rsid w:val="000C6D08"/>
    <w:rsid w:val="000C780C"/>
    <w:rsid w:val="000D430F"/>
    <w:rsid w:val="000D47C8"/>
    <w:rsid w:val="000D54BB"/>
    <w:rsid w:val="000E08E8"/>
    <w:rsid w:val="000E24AE"/>
    <w:rsid w:val="000E2C63"/>
    <w:rsid w:val="000E4109"/>
    <w:rsid w:val="000E5E08"/>
    <w:rsid w:val="000E799E"/>
    <w:rsid w:val="000F1673"/>
    <w:rsid w:val="000F2DE6"/>
    <w:rsid w:val="000F2DFF"/>
    <w:rsid w:val="000F36E1"/>
    <w:rsid w:val="000F3FEF"/>
    <w:rsid w:val="000F528C"/>
    <w:rsid w:val="000F6DFC"/>
    <w:rsid w:val="000F70DF"/>
    <w:rsid w:val="0010364F"/>
    <w:rsid w:val="00107173"/>
    <w:rsid w:val="00110875"/>
    <w:rsid w:val="00110EFF"/>
    <w:rsid w:val="00115D72"/>
    <w:rsid w:val="00115F28"/>
    <w:rsid w:val="00123908"/>
    <w:rsid w:val="00125C5F"/>
    <w:rsid w:val="001262DA"/>
    <w:rsid w:val="00126423"/>
    <w:rsid w:val="00127039"/>
    <w:rsid w:val="0013222F"/>
    <w:rsid w:val="00135A5C"/>
    <w:rsid w:val="00135EFD"/>
    <w:rsid w:val="001369BD"/>
    <w:rsid w:val="00136BE9"/>
    <w:rsid w:val="0014368B"/>
    <w:rsid w:val="00145C52"/>
    <w:rsid w:val="00146CFA"/>
    <w:rsid w:val="00147428"/>
    <w:rsid w:val="001513FF"/>
    <w:rsid w:val="001518FF"/>
    <w:rsid w:val="0015204B"/>
    <w:rsid w:val="00152B21"/>
    <w:rsid w:val="001530A5"/>
    <w:rsid w:val="001531C2"/>
    <w:rsid w:val="001543F7"/>
    <w:rsid w:val="0015458B"/>
    <w:rsid w:val="00154DAC"/>
    <w:rsid w:val="00156495"/>
    <w:rsid w:val="00161810"/>
    <w:rsid w:val="001664AA"/>
    <w:rsid w:val="00167656"/>
    <w:rsid w:val="00170677"/>
    <w:rsid w:val="0017322F"/>
    <w:rsid w:val="001761EB"/>
    <w:rsid w:val="00180612"/>
    <w:rsid w:val="00181757"/>
    <w:rsid w:val="00181B3D"/>
    <w:rsid w:val="00183840"/>
    <w:rsid w:val="001845DA"/>
    <w:rsid w:val="00187E11"/>
    <w:rsid w:val="0019074C"/>
    <w:rsid w:val="00190A41"/>
    <w:rsid w:val="0019214B"/>
    <w:rsid w:val="001934A6"/>
    <w:rsid w:val="00195F3D"/>
    <w:rsid w:val="001A2789"/>
    <w:rsid w:val="001A526E"/>
    <w:rsid w:val="001A7A8B"/>
    <w:rsid w:val="001B220A"/>
    <w:rsid w:val="001B4774"/>
    <w:rsid w:val="001B56C3"/>
    <w:rsid w:val="001B6EB0"/>
    <w:rsid w:val="001C25D9"/>
    <w:rsid w:val="001C5768"/>
    <w:rsid w:val="001C5E4A"/>
    <w:rsid w:val="001D0B58"/>
    <w:rsid w:val="001D18E8"/>
    <w:rsid w:val="001D5363"/>
    <w:rsid w:val="001E0299"/>
    <w:rsid w:val="001E02CE"/>
    <w:rsid w:val="001E2544"/>
    <w:rsid w:val="001E2DC3"/>
    <w:rsid w:val="001E33A5"/>
    <w:rsid w:val="001E3564"/>
    <w:rsid w:val="001E6083"/>
    <w:rsid w:val="001E6814"/>
    <w:rsid w:val="001E79EA"/>
    <w:rsid w:val="001F0FC7"/>
    <w:rsid w:val="001F26FE"/>
    <w:rsid w:val="001F36D6"/>
    <w:rsid w:val="001F6835"/>
    <w:rsid w:val="001F729D"/>
    <w:rsid w:val="00204835"/>
    <w:rsid w:val="0020492B"/>
    <w:rsid w:val="00210B79"/>
    <w:rsid w:val="0021279D"/>
    <w:rsid w:val="002204FD"/>
    <w:rsid w:val="00222572"/>
    <w:rsid w:val="0022275E"/>
    <w:rsid w:val="00222792"/>
    <w:rsid w:val="00223A80"/>
    <w:rsid w:val="0022691B"/>
    <w:rsid w:val="0023637F"/>
    <w:rsid w:val="00240433"/>
    <w:rsid w:val="0024162A"/>
    <w:rsid w:val="00244049"/>
    <w:rsid w:val="00246E97"/>
    <w:rsid w:val="0024758B"/>
    <w:rsid w:val="002547B9"/>
    <w:rsid w:val="00255239"/>
    <w:rsid w:val="0025570F"/>
    <w:rsid w:val="00256D80"/>
    <w:rsid w:val="00257F4B"/>
    <w:rsid w:val="002602CB"/>
    <w:rsid w:val="00260B20"/>
    <w:rsid w:val="002635C5"/>
    <w:rsid w:val="002639C7"/>
    <w:rsid w:val="00264A55"/>
    <w:rsid w:val="00286238"/>
    <w:rsid w:val="0028795E"/>
    <w:rsid w:val="002924FB"/>
    <w:rsid w:val="00294A6A"/>
    <w:rsid w:val="0029659D"/>
    <w:rsid w:val="002A198C"/>
    <w:rsid w:val="002A503A"/>
    <w:rsid w:val="002A54F7"/>
    <w:rsid w:val="002A5C75"/>
    <w:rsid w:val="002B0BDC"/>
    <w:rsid w:val="002B5D85"/>
    <w:rsid w:val="002B7A6A"/>
    <w:rsid w:val="002C2997"/>
    <w:rsid w:val="002D7FE8"/>
    <w:rsid w:val="002E0A49"/>
    <w:rsid w:val="002E21A3"/>
    <w:rsid w:val="002E33D4"/>
    <w:rsid w:val="002E59A7"/>
    <w:rsid w:val="002F2A3D"/>
    <w:rsid w:val="002F39BF"/>
    <w:rsid w:val="002F47E2"/>
    <w:rsid w:val="002F4D00"/>
    <w:rsid w:val="002F7F88"/>
    <w:rsid w:val="00304A1B"/>
    <w:rsid w:val="003102E5"/>
    <w:rsid w:val="003109BC"/>
    <w:rsid w:val="00311EEC"/>
    <w:rsid w:val="00312244"/>
    <w:rsid w:val="00314D9A"/>
    <w:rsid w:val="003163FB"/>
    <w:rsid w:val="003169AB"/>
    <w:rsid w:val="00316ACB"/>
    <w:rsid w:val="0032193B"/>
    <w:rsid w:val="00321E22"/>
    <w:rsid w:val="00326342"/>
    <w:rsid w:val="0032729C"/>
    <w:rsid w:val="00333EBB"/>
    <w:rsid w:val="0033712A"/>
    <w:rsid w:val="0033716D"/>
    <w:rsid w:val="00342335"/>
    <w:rsid w:val="00343135"/>
    <w:rsid w:val="00345F7B"/>
    <w:rsid w:val="00350217"/>
    <w:rsid w:val="00350827"/>
    <w:rsid w:val="00353A86"/>
    <w:rsid w:val="0035443C"/>
    <w:rsid w:val="00354B7D"/>
    <w:rsid w:val="00356305"/>
    <w:rsid w:val="0035792C"/>
    <w:rsid w:val="00357943"/>
    <w:rsid w:val="00361C9A"/>
    <w:rsid w:val="0037169D"/>
    <w:rsid w:val="003725F7"/>
    <w:rsid w:val="0037440F"/>
    <w:rsid w:val="003761CF"/>
    <w:rsid w:val="00377406"/>
    <w:rsid w:val="0038021A"/>
    <w:rsid w:val="0038116D"/>
    <w:rsid w:val="00382B87"/>
    <w:rsid w:val="00382CE0"/>
    <w:rsid w:val="00385D2B"/>
    <w:rsid w:val="00386E7C"/>
    <w:rsid w:val="00390215"/>
    <w:rsid w:val="00390A64"/>
    <w:rsid w:val="00392A19"/>
    <w:rsid w:val="00394F86"/>
    <w:rsid w:val="00395E4B"/>
    <w:rsid w:val="00396484"/>
    <w:rsid w:val="003A1ADD"/>
    <w:rsid w:val="003A1B10"/>
    <w:rsid w:val="003A1EA2"/>
    <w:rsid w:val="003A3F64"/>
    <w:rsid w:val="003A4D65"/>
    <w:rsid w:val="003A53A9"/>
    <w:rsid w:val="003B020C"/>
    <w:rsid w:val="003B0AEE"/>
    <w:rsid w:val="003B2AA3"/>
    <w:rsid w:val="003B4BB6"/>
    <w:rsid w:val="003C0F6D"/>
    <w:rsid w:val="003C4610"/>
    <w:rsid w:val="003C4E16"/>
    <w:rsid w:val="003C5EE0"/>
    <w:rsid w:val="003C7C12"/>
    <w:rsid w:val="003D0661"/>
    <w:rsid w:val="003D5A81"/>
    <w:rsid w:val="003E0F07"/>
    <w:rsid w:val="003E1A1B"/>
    <w:rsid w:val="003E208E"/>
    <w:rsid w:val="003F37F3"/>
    <w:rsid w:val="003F3FCA"/>
    <w:rsid w:val="003F413B"/>
    <w:rsid w:val="00401243"/>
    <w:rsid w:val="00404E40"/>
    <w:rsid w:val="0040679A"/>
    <w:rsid w:val="00411CB2"/>
    <w:rsid w:val="00412382"/>
    <w:rsid w:val="004129E0"/>
    <w:rsid w:val="00415D78"/>
    <w:rsid w:val="00416D8E"/>
    <w:rsid w:val="00423BC4"/>
    <w:rsid w:val="00426087"/>
    <w:rsid w:val="00432A93"/>
    <w:rsid w:val="00432B37"/>
    <w:rsid w:val="00435DFA"/>
    <w:rsid w:val="00436C9D"/>
    <w:rsid w:val="00441158"/>
    <w:rsid w:val="0044278E"/>
    <w:rsid w:val="00442EF4"/>
    <w:rsid w:val="00445E4B"/>
    <w:rsid w:val="004512C2"/>
    <w:rsid w:val="00455C6A"/>
    <w:rsid w:val="00456588"/>
    <w:rsid w:val="00463122"/>
    <w:rsid w:val="00466D10"/>
    <w:rsid w:val="00466DE2"/>
    <w:rsid w:val="00471499"/>
    <w:rsid w:val="0047384A"/>
    <w:rsid w:val="00477F00"/>
    <w:rsid w:val="0048194F"/>
    <w:rsid w:val="004845DE"/>
    <w:rsid w:val="0048798D"/>
    <w:rsid w:val="004901D8"/>
    <w:rsid w:val="00492024"/>
    <w:rsid w:val="00493DCA"/>
    <w:rsid w:val="004952EB"/>
    <w:rsid w:val="00495D69"/>
    <w:rsid w:val="004A4928"/>
    <w:rsid w:val="004A50A2"/>
    <w:rsid w:val="004A72F6"/>
    <w:rsid w:val="004B26CC"/>
    <w:rsid w:val="004B62A5"/>
    <w:rsid w:val="004B7EC2"/>
    <w:rsid w:val="004C54D7"/>
    <w:rsid w:val="004D0373"/>
    <w:rsid w:val="004D28A8"/>
    <w:rsid w:val="004D4AFC"/>
    <w:rsid w:val="004D743C"/>
    <w:rsid w:val="004E46DA"/>
    <w:rsid w:val="004F0278"/>
    <w:rsid w:val="004F2A86"/>
    <w:rsid w:val="00506F7F"/>
    <w:rsid w:val="00511680"/>
    <w:rsid w:val="005124EF"/>
    <w:rsid w:val="00514EA7"/>
    <w:rsid w:val="00516716"/>
    <w:rsid w:val="00516720"/>
    <w:rsid w:val="00520020"/>
    <w:rsid w:val="005212B2"/>
    <w:rsid w:val="00522705"/>
    <w:rsid w:val="0052318C"/>
    <w:rsid w:val="00524D04"/>
    <w:rsid w:val="0053171D"/>
    <w:rsid w:val="00531FC3"/>
    <w:rsid w:val="0053389A"/>
    <w:rsid w:val="00535145"/>
    <w:rsid w:val="00542E59"/>
    <w:rsid w:val="005435F2"/>
    <w:rsid w:val="005444EA"/>
    <w:rsid w:val="00544A75"/>
    <w:rsid w:val="00544FDD"/>
    <w:rsid w:val="00547145"/>
    <w:rsid w:val="0055026C"/>
    <w:rsid w:val="0055053C"/>
    <w:rsid w:val="0055357E"/>
    <w:rsid w:val="00554FBE"/>
    <w:rsid w:val="00556500"/>
    <w:rsid w:val="005566E8"/>
    <w:rsid w:val="00561617"/>
    <w:rsid w:val="00561C38"/>
    <w:rsid w:val="00561F87"/>
    <w:rsid w:val="00561F9B"/>
    <w:rsid w:val="005620CA"/>
    <w:rsid w:val="00573A3B"/>
    <w:rsid w:val="00576286"/>
    <w:rsid w:val="005774B9"/>
    <w:rsid w:val="0058538A"/>
    <w:rsid w:val="005A0290"/>
    <w:rsid w:val="005A1250"/>
    <w:rsid w:val="005A4951"/>
    <w:rsid w:val="005B0986"/>
    <w:rsid w:val="005B14ED"/>
    <w:rsid w:val="005B4907"/>
    <w:rsid w:val="005B51F0"/>
    <w:rsid w:val="005B5493"/>
    <w:rsid w:val="005B58AB"/>
    <w:rsid w:val="005B69A6"/>
    <w:rsid w:val="005C26C4"/>
    <w:rsid w:val="005C56F2"/>
    <w:rsid w:val="005C6F93"/>
    <w:rsid w:val="005C7352"/>
    <w:rsid w:val="005D10C3"/>
    <w:rsid w:val="005D407D"/>
    <w:rsid w:val="005D6E0A"/>
    <w:rsid w:val="005E00D7"/>
    <w:rsid w:val="005E3073"/>
    <w:rsid w:val="005E4244"/>
    <w:rsid w:val="005E4704"/>
    <w:rsid w:val="005E7F31"/>
    <w:rsid w:val="005F2FD5"/>
    <w:rsid w:val="005F515F"/>
    <w:rsid w:val="00601474"/>
    <w:rsid w:val="00602190"/>
    <w:rsid w:val="00605B8F"/>
    <w:rsid w:val="006062B6"/>
    <w:rsid w:val="006072E6"/>
    <w:rsid w:val="006116CB"/>
    <w:rsid w:val="00620B8E"/>
    <w:rsid w:val="006267F6"/>
    <w:rsid w:val="006307A8"/>
    <w:rsid w:val="0063451C"/>
    <w:rsid w:val="00641FFE"/>
    <w:rsid w:val="00642865"/>
    <w:rsid w:val="006520AB"/>
    <w:rsid w:val="006559CC"/>
    <w:rsid w:val="00662871"/>
    <w:rsid w:val="00665048"/>
    <w:rsid w:val="00672DB7"/>
    <w:rsid w:val="00685A28"/>
    <w:rsid w:val="00687832"/>
    <w:rsid w:val="00687C3E"/>
    <w:rsid w:val="00697D19"/>
    <w:rsid w:val="006A3D54"/>
    <w:rsid w:val="006C1866"/>
    <w:rsid w:val="006C395A"/>
    <w:rsid w:val="006C769D"/>
    <w:rsid w:val="006C7B3D"/>
    <w:rsid w:val="006D5758"/>
    <w:rsid w:val="006D749F"/>
    <w:rsid w:val="006E3787"/>
    <w:rsid w:val="006E3FE9"/>
    <w:rsid w:val="006E513F"/>
    <w:rsid w:val="006E7572"/>
    <w:rsid w:val="006F0D3A"/>
    <w:rsid w:val="006F2DA4"/>
    <w:rsid w:val="006F450A"/>
    <w:rsid w:val="006F79A3"/>
    <w:rsid w:val="00701984"/>
    <w:rsid w:val="00703FCD"/>
    <w:rsid w:val="007049F3"/>
    <w:rsid w:val="00704CB2"/>
    <w:rsid w:val="00705700"/>
    <w:rsid w:val="007058C0"/>
    <w:rsid w:val="00707A09"/>
    <w:rsid w:val="0071175A"/>
    <w:rsid w:val="00713945"/>
    <w:rsid w:val="00713952"/>
    <w:rsid w:val="00717E4F"/>
    <w:rsid w:val="00721752"/>
    <w:rsid w:val="00721D8F"/>
    <w:rsid w:val="00722F4E"/>
    <w:rsid w:val="00722FFF"/>
    <w:rsid w:val="0072443D"/>
    <w:rsid w:val="0072756B"/>
    <w:rsid w:val="00730D37"/>
    <w:rsid w:val="0073185C"/>
    <w:rsid w:val="00734CA7"/>
    <w:rsid w:val="00741FB2"/>
    <w:rsid w:val="0074291F"/>
    <w:rsid w:val="00743E1D"/>
    <w:rsid w:val="007460E1"/>
    <w:rsid w:val="0074673A"/>
    <w:rsid w:val="00750AB2"/>
    <w:rsid w:val="00761445"/>
    <w:rsid w:val="00762561"/>
    <w:rsid w:val="00762F2C"/>
    <w:rsid w:val="00765391"/>
    <w:rsid w:val="0076565C"/>
    <w:rsid w:val="00765C12"/>
    <w:rsid w:val="007666FA"/>
    <w:rsid w:val="00775C23"/>
    <w:rsid w:val="00776444"/>
    <w:rsid w:val="00776707"/>
    <w:rsid w:val="00777926"/>
    <w:rsid w:val="00781333"/>
    <w:rsid w:val="007849F3"/>
    <w:rsid w:val="00785127"/>
    <w:rsid w:val="007858F6"/>
    <w:rsid w:val="00791012"/>
    <w:rsid w:val="00793E80"/>
    <w:rsid w:val="007948CC"/>
    <w:rsid w:val="0079787D"/>
    <w:rsid w:val="007A39DF"/>
    <w:rsid w:val="007A3D09"/>
    <w:rsid w:val="007A66EE"/>
    <w:rsid w:val="007B14FA"/>
    <w:rsid w:val="007B27CD"/>
    <w:rsid w:val="007B7940"/>
    <w:rsid w:val="007C0C15"/>
    <w:rsid w:val="007C28C4"/>
    <w:rsid w:val="007C310C"/>
    <w:rsid w:val="007C334D"/>
    <w:rsid w:val="007C5521"/>
    <w:rsid w:val="007C5A9B"/>
    <w:rsid w:val="007C5D4F"/>
    <w:rsid w:val="007C5DD9"/>
    <w:rsid w:val="007C7732"/>
    <w:rsid w:val="007D3505"/>
    <w:rsid w:val="007D48C2"/>
    <w:rsid w:val="007D7DCA"/>
    <w:rsid w:val="007E1F1F"/>
    <w:rsid w:val="007E647C"/>
    <w:rsid w:val="007F4B5F"/>
    <w:rsid w:val="00800681"/>
    <w:rsid w:val="00802D0F"/>
    <w:rsid w:val="00807274"/>
    <w:rsid w:val="00807F21"/>
    <w:rsid w:val="00811823"/>
    <w:rsid w:val="00820BB1"/>
    <w:rsid w:val="008210D8"/>
    <w:rsid w:val="008223F0"/>
    <w:rsid w:val="008242DE"/>
    <w:rsid w:val="0082551D"/>
    <w:rsid w:val="00825848"/>
    <w:rsid w:val="00826AA3"/>
    <w:rsid w:val="008300EE"/>
    <w:rsid w:val="00830B84"/>
    <w:rsid w:val="0083446A"/>
    <w:rsid w:val="0083462E"/>
    <w:rsid w:val="00835676"/>
    <w:rsid w:val="00836643"/>
    <w:rsid w:val="00837261"/>
    <w:rsid w:val="00837C54"/>
    <w:rsid w:val="008413EA"/>
    <w:rsid w:val="00847A7E"/>
    <w:rsid w:val="0085095D"/>
    <w:rsid w:val="00850E41"/>
    <w:rsid w:val="008523F2"/>
    <w:rsid w:val="0085765D"/>
    <w:rsid w:val="00867A87"/>
    <w:rsid w:val="008700BA"/>
    <w:rsid w:val="00872332"/>
    <w:rsid w:val="00872F1A"/>
    <w:rsid w:val="00875844"/>
    <w:rsid w:val="00876892"/>
    <w:rsid w:val="00877CBE"/>
    <w:rsid w:val="00877CE6"/>
    <w:rsid w:val="00880F77"/>
    <w:rsid w:val="00881FE2"/>
    <w:rsid w:val="008833F9"/>
    <w:rsid w:val="008850FF"/>
    <w:rsid w:val="00887086"/>
    <w:rsid w:val="00894F12"/>
    <w:rsid w:val="00896E0C"/>
    <w:rsid w:val="008979D5"/>
    <w:rsid w:val="008A023C"/>
    <w:rsid w:val="008A56D5"/>
    <w:rsid w:val="008A5F85"/>
    <w:rsid w:val="008A79D4"/>
    <w:rsid w:val="008B00FC"/>
    <w:rsid w:val="008B3E57"/>
    <w:rsid w:val="008B48B0"/>
    <w:rsid w:val="008B6033"/>
    <w:rsid w:val="008B7334"/>
    <w:rsid w:val="008C23DF"/>
    <w:rsid w:val="008C7820"/>
    <w:rsid w:val="008D1C90"/>
    <w:rsid w:val="008D1E84"/>
    <w:rsid w:val="008D2FC0"/>
    <w:rsid w:val="008E4A2B"/>
    <w:rsid w:val="008E5BDC"/>
    <w:rsid w:val="008F0B9D"/>
    <w:rsid w:val="008F3FE0"/>
    <w:rsid w:val="008F6525"/>
    <w:rsid w:val="008F6568"/>
    <w:rsid w:val="008F6DEB"/>
    <w:rsid w:val="008F702E"/>
    <w:rsid w:val="008F7364"/>
    <w:rsid w:val="00900AEA"/>
    <w:rsid w:val="009047CC"/>
    <w:rsid w:val="00907EB8"/>
    <w:rsid w:val="009127E1"/>
    <w:rsid w:val="00913DAD"/>
    <w:rsid w:val="00917754"/>
    <w:rsid w:val="009220DE"/>
    <w:rsid w:val="00922CE8"/>
    <w:rsid w:val="00923337"/>
    <w:rsid w:val="00923479"/>
    <w:rsid w:val="00923536"/>
    <w:rsid w:val="0092409C"/>
    <w:rsid w:val="00926C7E"/>
    <w:rsid w:val="00933B5A"/>
    <w:rsid w:val="00952076"/>
    <w:rsid w:val="00953E01"/>
    <w:rsid w:val="00953EC3"/>
    <w:rsid w:val="00954EE2"/>
    <w:rsid w:val="00956119"/>
    <w:rsid w:val="00956C3B"/>
    <w:rsid w:val="00957886"/>
    <w:rsid w:val="00960F31"/>
    <w:rsid w:val="00961A03"/>
    <w:rsid w:val="00962A73"/>
    <w:rsid w:val="0096792F"/>
    <w:rsid w:val="009711C6"/>
    <w:rsid w:val="009736D0"/>
    <w:rsid w:val="009755B9"/>
    <w:rsid w:val="009805EF"/>
    <w:rsid w:val="00984EA2"/>
    <w:rsid w:val="00985D8C"/>
    <w:rsid w:val="00986E9A"/>
    <w:rsid w:val="00987A0F"/>
    <w:rsid w:val="009949F4"/>
    <w:rsid w:val="00995E4F"/>
    <w:rsid w:val="00996CAF"/>
    <w:rsid w:val="00996FE5"/>
    <w:rsid w:val="009A5FF7"/>
    <w:rsid w:val="009A612D"/>
    <w:rsid w:val="009A7C95"/>
    <w:rsid w:val="009B0A1F"/>
    <w:rsid w:val="009B66A1"/>
    <w:rsid w:val="009C1E66"/>
    <w:rsid w:val="009C26EB"/>
    <w:rsid w:val="009C395A"/>
    <w:rsid w:val="009D05EF"/>
    <w:rsid w:val="009D1852"/>
    <w:rsid w:val="009D1C01"/>
    <w:rsid w:val="009D2A7B"/>
    <w:rsid w:val="009D58EB"/>
    <w:rsid w:val="009D6040"/>
    <w:rsid w:val="009D7AFA"/>
    <w:rsid w:val="009E1D10"/>
    <w:rsid w:val="009E7567"/>
    <w:rsid w:val="009F1E45"/>
    <w:rsid w:val="009F3B00"/>
    <w:rsid w:val="00A01725"/>
    <w:rsid w:val="00A070EA"/>
    <w:rsid w:val="00A2176A"/>
    <w:rsid w:val="00A220EC"/>
    <w:rsid w:val="00A230C9"/>
    <w:rsid w:val="00A2342C"/>
    <w:rsid w:val="00A25431"/>
    <w:rsid w:val="00A26085"/>
    <w:rsid w:val="00A26A6E"/>
    <w:rsid w:val="00A3642E"/>
    <w:rsid w:val="00A37A5D"/>
    <w:rsid w:val="00A37AB1"/>
    <w:rsid w:val="00A418D1"/>
    <w:rsid w:val="00A43397"/>
    <w:rsid w:val="00A46824"/>
    <w:rsid w:val="00A469A9"/>
    <w:rsid w:val="00A47DA4"/>
    <w:rsid w:val="00A64CED"/>
    <w:rsid w:val="00A71FFF"/>
    <w:rsid w:val="00A72A38"/>
    <w:rsid w:val="00A8453E"/>
    <w:rsid w:val="00A85EC9"/>
    <w:rsid w:val="00A8736C"/>
    <w:rsid w:val="00A9104D"/>
    <w:rsid w:val="00A93E15"/>
    <w:rsid w:val="00A941A9"/>
    <w:rsid w:val="00A95D10"/>
    <w:rsid w:val="00A96E2E"/>
    <w:rsid w:val="00AA273E"/>
    <w:rsid w:val="00AA4C7E"/>
    <w:rsid w:val="00AA4EED"/>
    <w:rsid w:val="00AA51E9"/>
    <w:rsid w:val="00AA55B4"/>
    <w:rsid w:val="00AC1B09"/>
    <w:rsid w:val="00AC5D83"/>
    <w:rsid w:val="00AC6B9D"/>
    <w:rsid w:val="00AC7C75"/>
    <w:rsid w:val="00AD0A2A"/>
    <w:rsid w:val="00AE03E6"/>
    <w:rsid w:val="00AE0D88"/>
    <w:rsid w:val="00AE49EF"/>
    <w:rsid w:val="00AE576E"/>
    <w:rsid w:val="00AF0806"/>
    <w:rsid w:val="00AF0FA3"/>
    <w:rsid w:val="00AF3731"/>
    <w:rsid w:val="00AF54A0"/>
    <w:rsid w:val="00AF57FA"/>
    <w:rsid w:val="00AF7B3C"/>
    <w:rsid w:val="00B008DC"/>
    <w:rsid w:val="00B033C5"/>
    <w:rsid w:val="00B045E8"/>
    <w:rsid w:val="00B10417"/>
    <w:rsid w:val="00B1062C"/>
    <w:rsid w:val="00B10E99"/>
    <w:rsid w:val="00B12D4B"/>
    <w:rsid w:val="00B141B1"/>
    <w:rsid w:val="00B22BB8"/>
    <w:rsid w:val="00B25326"/>
    <w:rsid w:val="00B303B7"/>
    <w:rsid w:val="00B326DE"/>
    <w:rsid w:val="00B337A5"/>
    <w:rsid w:val="00B340C3"/>
    <w:rsid w:val="00B341FC"/>
    <w:rsid w:val="00B3429F"/>
    <w:rsid w:val="00B3576F"/>
    <w:rsid w:val="00B35AD7"/>
    <w:rsid w:val="00B36855"/>
    <w:rsid w:val="00B43C4F"/>
    <w:rsid w:val="00B4587B"/>
    <w:rsid w:val="00B47ED7"/>
    <w:rsid w:val="00B54B5B"/>
    <w:rsid w:val="00B55E9E"/>
    <w:rsid w:val="00B61ADB"/>
    <w:rsid w:val="00B62311"/>
    <w:rsid w:val="00B65BA6"/>
    <w:rsid w:val="00B6711B"/>
    <w:rsid w:val="00B67504"/>
    <w:rsid w:val="00B70C36"/>
    <w:rsid w:val="00B73D1E"/>
    <w:rsid w:val="00B755A9"/>
    <w:rsid w:val="00B83223"/>
    <w:rsid w:val="00B83478"/>
    <w:rsid w:val="00B85197"/>
    <w:rsid w:val="00B92778"/>
    <w:rsid w:val="00B93B4B"/>
    <w:rsid w:val="00B95957"/>
    <w:rsid w:val="00BA6B5F"/>
    <w:rsid w:val="00BA7FB9"/>
    <w:rsid w:val="00BB2036"/>
    <w:rsid w:val="00BB64B3"/>
    <w:rsid w:val="00BB6841"/>
    <w:rsid w:val="00BB740E"/>
    <w:rsid w:val="00BC2153"/>
    <w:rsid w:val="00BC3B89"/>
    <w:rsid w:val="00BC41A4"/>
    <w:rsid w:val="00BC572C"/>
    <w:rsid w:val="00BC6FA0"/>
    <w:rsid w:val="00BD0151"/>
    <w:rsid w:val="00BD086F"/>
    <w:rsid w:val="00BD2067"/>
    <w:rsid w:val="00BD62DA"/>
    <w:rsid w:val="00BD7494"/>
    <w:rsid w:val="00BE24F9"/>
    <w:rsid w:val="00BE4897"/>
    <w:rsid w:val="00BF3E6F"/>
    <w:rsid w:val="00BF7A63"/>
    <w:rsid w:val="00C013E3"/>
    <w:rsid w:val="00C01715"/>
    <w:rsid w:val="00C05EC2"/>
    <w:rsid w:val="00C0792D"/>
    <w:rsid w:val="00C11F08"/>
    <w:rsid w:val="00C1284D"/>
    <w:rsid w:val="00C12DAC"/>
    <w:rsid w:val="00C139E3"/>
    <w:rsid w:val="00C14899"/>
    <w:rsid w:val="00C154E4"/>
    <w:rsid w:val="00C16280"/>
    <w:rsid w:val="00C213E1"/>
    <w:rsid w:val="00C2486A"/>
    <w:rsid w:val="00C27036"/>
    <w:rsid w:val="00C27F3F"/>
    <w:rsid w:val="00C3045E"/>
    <w:rsid w:val="00C32769"/>
    <w:rsid w:val="00C42DDA"/>
    <w:rsid w:val="00C44572"/>
    <w:rsid w:val="00C45980"/>
    <w:rsid w:val="00C46DF7"/>
    <w:rsid w:val="00C51964"/>
    <w:rsid w:val="00C52385"/>
    <w:rsid w:val="00C57843"/>
    <w:rsid w:val="00C7012E"/>
    <w:rsid w:val="00C71980"/>
    <w:rsid w:val="00C75383"/>
    <w:rsid w:val="00C761AC"/>
    <w:rsid w:val="00C806D7"/>
    <w:rsid w:val="00C81C07"/>
    <w:rsid w:val="00C832C9"/>
    <w:rsid w:val="00C838F5"/>
    <w:rsid w:val="00C86397"/>
    <w:rsid w:val="00C871C3"/>
    <w:rsid w:val="00C9107D"/>
    <w:rsid w:val="00C9262A"/>
    <w:rsid w:val="00C92F0D"/>
    <w:rsid w:val="00C937D2"/>
    <w:rsid w:val="00C944FA"/>
    <w:rsid w:val="00CA6FA8"/>
    <w:rsid w:val="00CA765D"/>
    <w:rsid w:val="00CB2902"/>
    <w:rsid w:val="00CB3956"/>
    <w:rsid w:val="00CB3CCD"/>
    <w:rsid w:val="00CB486F"/>
    <w:rsid w:val="00CB58C6"/>
    <w:rsid w:val="00CC02BA"/>
    <w:rsid w:val="00CC4BF0"/>
    <w:rsid w:val="00CC4CEF"/>
    <w:rsid w:val="00CC71D3"/>
    <w:rsid w:val="00CD0B26"/>
    <w:rsid w:val="00CD34A1"/>
    <w:rsid w:val="00CD69EB"/>
    <w:rsid w:val="00CE1E84"/>
    <w:rsid w:val="00CE2281"/>
    <w:rsid w:val="00CE4821"/>
    <w:rsid w:val="00CE527C"/>
    <w:rsid w:val="00CE5BB6"/>
    <w:rsid w:val="00CE70B7"/>
    <w:rsid w:val="00CE798C"/>
    <w:rsid w:val="00CF159B"/>
    <w:rsid w:val="00D041F8"/>
    <w:rsid w:val="00D05E41"/>
    <w:rsid w:val="00D06896"/>
    <w:rsid w:val="00D1419E"/>
    <w:rsid w:val="00D2369D"/>
    <w:rsid w:val="00D23DC8"/>
    <w:rsid w:val="00D30D97"/>
    <w:rsid w:val="00D31454"/>
    <w:rsid w:val="00D33A2C"/>
    <w:rsid w:val="00D404F6"/>
    <w:rsid w:val="00D413A7"/>
    <w:rsid w:val="00D45932"/>
    <w:rsid w:val="00D4648D"/>
    <w:rsid w:val="00D52FC7"/>
    <w:rsid w:val="00D60B59"/>
    <w:rsid w:val="00D63B86"/>
    <w:rsid w:val="00D807B0"/>
    <w:rsid w:val="00D82AE5"/>
    <w:rsid w:val="00D82C76"/>
    <w:rsid w:val="00D857C6"/>
    <w:rsid w:val="00D86E5F"/>
    <w:rsid w:val="00D873CB"/>
    <w:rsid w:val="00D96D2A"/>
    <w:rsid w:val="00D97EDE"/>
    <w:rsid w:val="00DA5662"/>
    <w:rsid w:val="00DA5F41"/>
    <w:rsid w:val="00DB35BA"/>
    <w:rsid w:val="00DB3B03"/>
    <w:rsid w:val="00DC0F03"/>
    <w:rsid w:val="00DC4163"/>
    <w:rsid w:val="00DC4C01"/>
    <w:rsid w:val="00DC767A"/>
    <w:rsid w:val="00DC78C8"/>
    <w:rsid w:val="00DD1D5A"/>
    <w:rsid w:val="00DD42CD"/>
    <w:rsid w:val="00DD5789"/>
    <w:rsid w:val="00DE2E1C"/>
    <w:rsid w:val="00DE4AC0"/>
    <w:rsid w:val="00DE5969"/>
    <w:rsid w:val="00DE5EFE"/>
    <w:rsid w:val="00DE6385"/>
    <w:rsid w:val="00DE7B17"/>
    <w:rsid w:val="00DF241D"/>
    <w:rsid w:val="00DF7219"/>
    <w:rsid w:val="00E0028F"/>
    <w:rsid w:val="00E01BD9"/>
    <w:rsid w:val="00E02E5F"/>
    <w:rsid w:val="00E067AE"/>
    <w:rsid w:val="00E10E8B"/>
    <w:rsid w:val="00E12149"/>
    <w:rsid w:val="00E1306D"/>
    <w:rsid w:val="00E15808"/>
    <w:rsid w:val="00E171F4"/>
    <w:rsid w:val="00E1767B"/>
    <w:rsid w:val="00E17B4B"/>
    <w:rsid w:val="00E21396"/>
    <w:rsid w:val="00E22FCF"/>
    <w:rsid w:val="00E23E53"/>
    <w:rsid w:val="00E240CE"/>
    <w:rsid w:val="00E25461"/>
    <w:rsid w:val="00E30F1F"/>
    <w:rsid w:val="00E31149"/>
    <w:rsid w:val="00E33C74"/>
    <w:rsid w:val="00E34709"/>
    <w:rsid w:val="00E3521D"/>
    <w:rsid w:val="00E3643E"/>
    <w:rsid w:val="00E40DD2"/>
    <w:rsid w:val="00E41AFA"/>
    <w:rsid w:val="00E43621"/>
    <w:rsid w:val="00E511FC"/>
    <w:rsid w:val="00E522FD"/>
    <w:rsid w:val="00E52F00"/>
    <w:rsid w:val="00E536B2"/>
    <w:rsid w:val="00E54FA8"/>
    <w:rsid w:val="00E56042"/>
    <w:rsid w:val="00E6334E"/>
    <w:rsid w:val="00E6523C"/>
    <w:rsid w:val="00E678CA"/>
    <w:rsid w:val="00E7051B"/>
    <w:rsid w:val="00E72D9D"/>
    <w:rsid w:val="00E73947"/>
    <w:rsid w:val="00E75525"/>
    <w:rsid w:val="00E820C3"/>
    <w:rsid w:val="00E8413D"/>
    <w:rsid w:val="00E84F16"/>
    <w:rsid w:val="00E85E80"/>
    <w:rsid w:val="00E90D05"/>
    <w:rsid w:val="00E9409A"/>
    <w:rsid w:val="00E94423"/>
    <w:rsid w:val="00E9476B"/>
    <w:rsid w:val="00EA1996"/>
    <w:rsid w:val="00EA53E9"/>
    <w:rsid w:val="00EB1E17"/>
    <w:rsid w:val="00EC0B49"/>
    <w:rsid w:val="00EC1ABE"/>
    <w:rsid w:val="00EC6F23"/>
    <w:rsid w:val="00EC7E67"/>
    <w:rsid w:val="00ED1045"/>
    <w:rsid w:val="00ED3949"/>
    <w:rsid w:val="00ED427A"/>
    <w:rsid w:val="00ED59E3"/>
    <w:rsid w:val="00ED6CD5"/>
    <w:rsid w:val="00ED780C"/>
    <w:rsid w:val="00EE324C"/>
    <w:rsid w:val="00EE6202"/>
    <w:rsid w:val="00EF0D1F"/>
    <w:rsid w:val="00EF3C01"/>
    <w:rsid w:val="00EF5BC5"/>
    <w:rsid w:val="00F00736"/>
    <w:rsid w:val="00F01308"/>
    <w:rsid w:val="00F02548"/>
    <w:rsid w:val="00F063E9"/>
    <w:rsid w:val="00F07089"/>
    <w:rsid w:val="00F0784E"/>
    <w:rsid w:val="00F113D1"/>
    <w:rsid w:val="00F119B1"/>
    <w:rsid w:val="00F11A91"/>
    <w:rsid w:val="00F17917"/>
    <w:rsid w:val="00F17E61"/>
    <w:rsid w:val="00F20891"/>
    <w:rsid w:val="00F21A02"/>
    <w:rsid w:val="00F227B8"/>
    <w:rsid w:val="00F23036"/>
    <w:rsid w:val="00F23B41"/>
    <w:rsid w:val="00F30082"/>
    <w:rsid w:val="00F30E27"/>
    <w:rsid w:val="00F34860"/>
    <w:rsid w:val="00F35AE6"/>
    <w:rsid w:val="00F4260D"/>
    <w:rsid w:val="00F51006"/>
    <w:rsid w:val="00F54347"/>
    <w:rsid w:val="00F54ABA"/>
    <w:rsid w:val="00F629E7"/>
    <w:rsid w:val="00F67494"/>
    <w:rsid w:val="00F67EED"/>
    <w:rsid w:val="00F70AE7"/>
    <w:rsid w:val="00F7154A"/>
    <w:rsid w:val="00F816A3"/>
    <w:rsid w:val="00F82DA2"/>
    <w:rsid w:val="00F83318"/>
    <w:rsid w:val="00F854CF"/>
    <w:rsid w:val="00F8793F"/>
    <w:rsid w:val="00F9065B"/>
    <w:rsid w:val="00F92F4F"/>
    <w:rsid w:val="00FA07CB"/>
    <w:rsid w:val="00FA0BF2"/>
    <w:rsid w:val="00FA21D2"/>
    <w:rsid w:val="00FA2CE3"/>
    <w:rsid w:val="00FA48D6"/>
    <w:rsid w:val="00FA4B3F"/>
    <w:rsid w:val="00FB2865"/>
    <w:rsid w:val="00FB2955"/>
    <w:rsid w:val="00FC07E1"/>
    <w:rsid w:val="00FC1900"/>
    <w:rsid w:val="00FC1B95"/>
    <w:rsid w:val="00FC20AC"/>
    <w:rsid w:val="00FC569D"/>
    <w:rsid w:val="00FC6248"/>
    <w:rsid w:val="00FC7BA4"/>
    <w:rsid w:val="00FC7D0A"/>
    <w:rsid w:val="00FD3CF7"/>
    <w:rsid w:val="00FD496C"/>
    <w:rsid w:val="00FD4DD3"/>
    <w:rsid w:val="00FD5197"/>
    <w:rsid w:val="00FD7728"/>
    <w:rsid w:val="00FE068D"/>
    <w:rsid w:val="00FE1E7D"/>
    <w:rsid w:val="00FE62D6"/>
    <w:rsid w:val="00FE7029"/>
    <w:rsid w:val="00FF626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l-PL" w:eastAsia="pl-PL"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qFormat="1"/>
    <w:lsdException w:name="List Bullet 4" w:qFormat="1"/>
    <w:lsdException w:name="List Number 2" w:qFormat="1"/>
    <w:lsdException w:name="List Number 4"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ny">
    <w:name w:val="Normal"/>
    <w:rsid w:val="0023637F"/>
    <w:rPr>
      <w:rFonts w:ascii="Times New Roman" w:hAnsi="Times New Roman"/>
      <w:sz w:val="24"/>
      <w:szCs w:val="22"/>
      <w:lang w:eastAsia="en-US"/>
    </w:rPr>
  </w:style>
  <w:style w:type="paragraph" w:styleId="Nagwek1">
    <w:name w:val="heading 1"/>
    <w:basedOn w:val="Normalny"/>
    <w:next w:val="Tekstpodstawowy"/>
    <w:link w:val="Nagwek1Znak"/>
    <w:autoRedefine/>
    <w:uiPriority w:val="9"/>
    <w:qFormat/>
    <w:rsid w:val="00FC7D0A"/>
    <w:pPr>
      <w:keepNext/>
      <w:keepLines/>
      <w:pageBreakBefore/>
      <w:numPr>
        <w:numId w:val="15"/>
      </w:numPr>
      <w:spacing w:before="480" w:after="120"/>
      <w:ind w:left="567" w:hanging="567"/>
      <w:outlineLvl w:val="0"/>
    </w:pPr>
    <w:rPr>
      <w:rFonts w:ascii="Arial" w:eastAsiaTheme="majorEastAsia" w:hAnsi="Arial" w:cstheme="majorBidi"/>
      <w:b/>
      <w:bCs/>
      <w:color w:val="365F91" w:themeColor="accent1" w:themeShade="BF"/>
      <w:sz w:val="36"/>
      <w:szCs w:val="28"/>
    </w:rPr>
  </w:style>
  <w:style w:type="paragraph" w:styleId="Nagwek2">
    <w:name w:val="heading 2"/>
    <w:basedOn w:val="Normalny"/>
    <w:next w:val="Tekstpodstawowy"/>
    <w:link w:val="Nagwek2Znak"/>
    <w:autoRedefine/>
    <w:uiPriority w:val="9"/>
    <w:unhideWhenUsed/>
    <w:qFormat/>
    <w:rsid w:val="0082551D"/>
    <w:pPr>
      <w:keepNext/>
      <w:keepLines/>
      <w:numPr>
        <w:ilvl w:val="1"/>
        <w:numId w:val="15"/>
      </w:numPr>
      <w:spacing w:before="200" w:after="120"/>
      <w:ind w:left="1134" w:hanging="708"/>
      <w:outlineLvl w:val="1"/>
    </w:pPr>
    <w:rPr>
      <w:rFonts w:ascii="Arial" w:eastAsiaTheme="majorEastAsia" w:hAnsi="Arial" w:cstheme="majorBidi"/>
      <w:b/>
      <w:bCs/>
      <w:sz w:val="28"/>
      <w:szCs w:val="26"/>
    </w:rPr>
  </w:style>
  <w:style w:type="paragraph" w:styleId="Nagwek3">
    <w:name w:val="heading 3"/>
    <w:basedOn w:val="Normalny"/>
    <w:next w:val="Normalny"/>
    <w:link w:val="Nagwek3Znak"/>
    <w:autoRedefine/>
    <w:uiPriority w:val="9"/>
    <w:unhideWhenUsed/>
    <w:qFormat/>
    <w:rsid w:val="00E72D9D"/>
    <w:pPr>
      <w:keepNext/>
      <w:keepLines/>
      <w:numPr>
        <w:ilvl w:val="2"/>
        <w:numId w:val="15"/>
      </w:numPr>
      <w:spacing w:before="120" w:after="120"/>
      <w:ind w:left="1843" w:hanging="992"/>
      <w:outlineLvl w:val="2"/>
    </w:pPr>
    <w:rPr>
      <w:rFonts w:ascii="Arial" w:eastAsiaTheme="majorEastAsia" w:hAnsi="Arial" w:cstheme="majorBidi"/>
      <w:b/>
      <w:bCs/>
      <w:color w:val="000000" w:themeColor="text1"/>
    </w:rPr>
  </w:style>
  <w:style w:type="paragraph" w:styleId="Nagwek4">
    <w:name w:val="heading 4"/>
    <w:basedOn w:val="Normalny"/>
    <w:next w:val="Normalny"/>
    <w:link w:val="Nagwek4Znak"/>
    <w:uiPriority w:val="9"/>
    <w:unhideWhenUsed/>
    <w:rsid w:val="003F37F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F0278"/>
    <w:pPr>
      <w:tabs>
        <w:tab w:val="center" w:pos="4536"/>
        <w:tab w:val="right" w:pos="9072"/>
      </w:tabs>
    </w:pPr>
  </w:style>
  <w:style w:type="character" w:customStyle="1" w:styleId="NagwekZnak">
    <w:name w:val="Nagłówek Znak"/>
    <w:basedOn w:val="Domylnaczcionkaakapitu"/>
    <w:link w:val="Nagwek"/>
    <w:uiPriority w:val="99"/>
    <w:rsid w:val="004F0278"/>
    <w:rPr>
      <w:rFonts w:ascii="Times New Roman" w:hAnsi="Times New Roman"/>
      <w:sz w:val="24"/>
      <w:szCs w:val="22"/>
      <w:lang w:eastAsia="en-US"/>
    </w:rPr>
  </w:style>
  <w:style w:type="paragraph" w:styleId="Stopka">
    <w:name w:val="footer"/>
    <w:basedOn w:val="Normalny"/>
    <w:link w:val="StopkaZnak"/>
    <w:uiPriority w:val="99"/>
    <w:unhideWhenUsed/>
    <w:rsid w:val="004F0278"/>
    <w:pPr>
      <w:tabs>
        <w:tab w:val="center" w:pos="4536"/>
        <w:tab w:val="right" w:pos="9072"/>
      </w:tabs>
    </w:pPr>
  </w:style>
  <w:style w:type="character" w:customStyle="1" w:styleId="StopkaZnak">
    <w:name w:val="Stopka Znak"/>
    <w:basedOn w:val="Domylnaczcionkaakapitu"/>
    <w:link w:val="Stopka"/>
    <w:uiPriority w:val="99"/>
    <w:rsid w:val="004F0278"/>
    <w:rPr>
      <w:rFonts w:ascii="Times New Roman" w:hAnsi="Times New Roman"/>
      <w:sz w:val="24"/>
      <w:szCs w:val="22"/>
      <w:lang w:eastAsia="en-US"/>
    </w:rPr>
  </w:style>
  <w:style w:type="character" w:customStyle="1" w:styleId="Nagwek1Znak">
    <w:name w:val="Nagłówek 1 Znak"/>
    <w:basedOn w:val="Domylnaczcionkaakapitu"/>
    <w:link w:val="Nagwek1"/>
    <w:uiPriority w:val="9"/>
    <w:rsid w:val="00FC7D0A"/>
    <w:rPr>
      <w:rFonts w:ascii="Arial" w:eastAsiaTheme="majorEastAsia" w:hAnsi="Arial" w:cstheme="majorBidi"/>
      <w:b/>
      <w:bCs/>
      <w:color w:val="365F91" w:themeColor="accent1" w:themeShade="BF"/>
      <w:sz w:val="36"/>
      <w:szCs w:val="28"/>
      <w:lang w:eastAsia="en-US"/>
    </w:rPr>
  </w:style>
  <w:style w:type="paragraph" w:styleId="Tekstpodstawowy">
    <w:name w:val="Body Text"/>
    <w:basedOn w:val="Normalny"/>
    <w:link w:val="TekstpodstawowyZnak"/>
    <w:uiPriority w:val="99"/>
    <w:unhideWhenUsed/>
    <w:qFormat/>
    <w:rsid w:val="007B14FA"/>
    <w:pPr>
      <w:spacing w:before="60" w:line="360" w:lineRule="auto"/>
      <w:ind w:firstLine="284"/>
      <w:jc w:val="both"/>
    </w:pPr>
  </w:style>
  <w:style w:type="character" w:customStyle="1" w:styleId="TekstpodstawowyZnak">
    <w:name w:val="Tekst podstawowy Znak"/>
    <w:basedOn w:val="Domylnaczcionkaakapitu"/>
    <w:link w:val="Tekstpodstawowy"/>
    <w:uiPriority w:val="99"/>
    <w:rsid w:val="007B14FA"/>
    <w:rPr>
      <w:rFonts w:ascii="Times New Roman" w:hAnsi="Times New Roman"/>
      <w:sz w:val="24"/>
      <w:szCs w:val="22"/>
      <w:lang w:eastAsia="en-US"/>
    </w:rPr>
  </w:style>
  <w:style w:type="character" w:customStyle="1" w:styleId="Nagwek2Znak">
    <w:name w:val="Nagłówek 2 Znak"/>
    <w:basedOn w:val="Domylnaczcionkaakapitu"/>
    <w:link w:val="Nagwek2"/>
    <w:uiPriority w:val="9"/>
    <w:rsid w:val="0082551D"/>
    <w:rPr>
      <w:rFonts w:ascii="Arial" w:eastAsiaTheme="majorEastAsia" w:hAnsi="Arial" w:cstheme="majorBidi"/>
      <w:b/>
      <w:bCs/>
      <w:sz w:val="28"/>
      <w:szCs w:val="26"/>
      <w:lang w:eastAsia="en-US"/>
    </w:rPr>
  </w:style>
  <w:style w:type="character" w:customStyle="1" w:styleId="Nagwek3Znak">
    <w:name w:val="Nagłówek 3 Znak"/>
    <w:basedOn w:val="Domylnaczcionkaakapitu"/>
    <w:link w:val="Nagwek3"/>
    <w:uiPriority w:val="9"/>
    <w:rsid w:val="00E72D9D"/>
    <w:rPr>
      <w:rFonts w:ascii="Arial" w:eastAsiaTheme="majorEastAsia" w:hAnsi="Arial" w:cstheme="majorBidi"/>
      <w:b/>
      <w:bCs/>
      <w:color w:val="000000" w:themeColor="text1"/>
      <w:sz w:val="24"/>
      <w:szCs w:val="22"/>
      <w:lang w:eastAsia="en-US"/>
    </w:rPr>
  </w:style>
  <w:style w:type="character" w:customStyle="1" w:styleId="Nagwek4Znak">
    <w:name w:val="Nagłówek 4 Znak"/>
    <w:basedOn w:val="Domylnaczcionkaakapitu"/>
    <w:link w:val="Nagwek4"/>
    <w:uiPriority w:val="9"/>
    <w:rsid w:val="003F37F3"/>
    <w:rPr>
      <w:rFonts w:asciiTheme="majorHAnsi" w:eastAsiaTheme="majorEastAsia" w:hAnsiTheme="majorHAnsi" w:cstheme="majorBidi"/>
      <w:b/>
      <w:bCs/>
      <w:i/>
      <w:iCs/>
      <w:color w:val="4F81BD" w:themeColor="accent1"/>
      <w:sz w:val="24"/>
      <w:szCs w:val="22"/>
      <w:lang w:eastAsia="en-US"/>
    </w:rPr>
  </w:style>
  <w:style w:type="paragraph" w:customStyle="1" w:styleId="PodRysunkiem">
    <w:name w:val="PodRysunkiem"/>
    <w:basedOn w:val="Normalny"/>
    <w:next w:val="Tekstpodstawowy"/>
    <w:link w:val="PodRysunkiemZnak"/>
    <w:qFormat/>
    <w:rsid w:val="00876892"/>
    <w:pPr>
      <w:keepLines/>
      <w:spacing w:after="240"/>
      <w:jc w:val="center"/>
    </w:pPr>
    <w:rPr>
      <w:b/>
    </w:rPr>
  </w:style>
  <w:style w:type="paragraph" w:customStyle="1" w:styleId="Rysunek">
    <w:name w:val="Rysunek"/>
    <w:basedOn w:val="Normalny"/>
    <w:next w:val="PodRysunkiem"/>
    <w:qFormat/>
    <w:rsid w:val="0023637F"/>
    <w:pPr>
      <w:keepNext/>
      <w:keepLines/>
      <w:spacing w:before="120" w:after="120"/>
      <w:jc w:val="center"/>
    </w:pPr>
  </w:style>
  <w:style w:type="character" w:customStyle="1" w:styleId="PodRysunkiemZnak">
    <w:name w:val="PodRysunkiem Znak"/>
    <w:basedOn w:val="Domylnaczcionkaakapitu"/>
    <w:link w:val="PodRysunkiem"/>
    <w:rsid w:val="00876892"/>
    <w:rPr>
      <w:rFonts w:ascii="Times New Roman" w:hAnsi="Times New Roman"/>
      <w:b/>
      <w:sz w:val="24"/>
      <w:szCs w:val="22"/>
      <w:lang w:eastAsia="en-US"/>
    </w:rPr>
  </w:style>
  <w:style w:type="paragraph" w:styleId="Listanumerowana2">
    <w:name w:val="List Number 2"/>
    <w:basedOn w:val="Normalny"/>
    <w:uiPriority w:val="99"/>
    <w:unhideWhenUsed/>
    <w:qFormat/>
    <w:rsid w:val="0058538A"/>
    <w:pPr>
      <w:numPr>
        <w:numId w:val="2"/>
      </w:numPr>
      <w:spacing w:before="120"/>
      <w:ind w:left="641" w:hanging="357"/>
    </w:pPr>
  </w:style>
  <w:style w:type="paragraph" w:styleId="Listanumerowana4">
    <w:name w:val="List Number 4"/>
    <w:basedOn w:val="Normalny"/>
    <w:uiPriority w:val="99"/>
    <w:unhideWhenUsed/>
    <w:qFormat/>
    <w:rsid w:val="00E240CE"/>
    <w:pPr>
      <w:numPr>
        <w:numId w:val="4"/>
      </w:numPr>
      <w:spacing w:after="120"/>
      <w:ind w:left="1208" w:hanging="357"/>
      <w:contextualSpacing/>
    </w:pPr>
  </w:style>
  <w:style w:type="paragraph" w:styleId="Listapunktowana2">
    <w:name w:val="List Bullet 2"/>
    <w:basedOn w:val="Normalny"/>
    <w:uiPriority w:val="99"/>
    <w:unhideWhenUsed/>
    <w:qFormat/>
    <w:rsid w:val="00A46824"/>
    <w:pPr>
      <w:numPr>
        <w:numId w:val="7"/>
      </w:numPr>
      <w:spacing w:before="120"/>
      <w:ind w:left="641" w:hanging="357"/>
    </w:pPr>
  </w:style>
  <w:style w:type="paragraph" w:styleId="Listapunktowana4">
    <w:name w:val="List Bullet 4"/>
    <w:basedOn w:val="Normalny"/>
    <w:uiPriority w:val="99"/>
    <w:unhideWhenUsed/>
    <w:qFormat/>
    <w:rsid w:val="00E240CE"/>
    <w:pPr>
      <w:numPr>
        <w:numId w:val="9"/>
      </w:numPr>
      <w:spacing w:after="120"/>
      <w:ind w:left="1208" w:hanging="357"/>
      <w:contextualSpacing/>
    </w:pPr>
  </w:style>
  <w:style w:type="paragraph" w:styleId="Tytu">
    <w:name w:val="Title"/>
    <w:basedOn w:val="Normalny"/>
    <w:next w:val="Normalny"/>
    <w:link w:val="TytuZnak"/>
    <w:uiPriority w:val="10"/>
    <w:rsid w:val="0080068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800681"/>
    <w:rPr>
      <w:rFonts w:asciiTheme="majorHAnsi" w:eastAsiaTheme="majorEastAsia" w:hAnsiTheme="majorHAnsi" w:cstheme="majorBidi"/>
      <w:color w:val="17365D" w:themeColor="text2" w:themeShade="BF"/>
      <w:spacing w:val="5"/>
      <w:kern w:val="28"/>
      <w:sz w:val="52"/>
      <w:szCs w:val="52"/>
      <w:lang w:eastAsia="en-US"/>
    </w:rPr>
  </w:style>
  <w:style w:type="paragraph" w:styleId="Podtytu">
    <w:name w:val="Subtitle"/>
    <w:basedOn w:val="Normalny"/>
    <w:next w:val="Normalny"/>
    <w:link w:val="PodtytuZnak"/>
    <w:uiPriority w:val="11"/>
    <w:rsid w:val="00800681"/>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800681"/>
    <w:rPr>
      <w:rFonts w:asciiTheme="majorHAnsi" w:eastAsiaTheme="majorEastAsia" w:hAnsiTheme="majorHAnsi" w:cstheme="majorBidi"/>
      <w:i/>
      <w:iCs/>
      <w:color w:val="4F81BD" w:themeColor="accent1"/>
      <w:spacing w:val="15"/>
      <w:sz w:val="24"/>
      <w:szCs w:val="24"/>
      <w:lang w:eastAsia="en-US"/>
    </w:rPr>
  </w:style>
  <w:style w:type="character" w:styleId="Wyrnieniedelikatne">
    <w:name w:val="Subtle Emphasis"/>
    <w:basedOn w:val="Domylnaczcionkaakapitu"/>
    <w:uiPriority w:val="19"/>
    <w:rsid w:val="00800681"/>
    <w:rPr>
      <w:i/>
      <w:iCs/>
      <w:color w:val="808080" w:themeColor="text1" w:themeTint="7F"/>
    </w:rPr>
  </w:style>
  <w:style w:type="character" w:styleId="Uwydatnienie">
    <w:name w:val="Emphasis"/>
    <w:basedOn w:val="Domylnaczcionkaakapitu"/>
    <w:uiPriority w:val="20"/>
    <w:rsid w:val="00800681"/>
    <w:rPr>
      <w:i/>
      <w:iCs/>
    </w:rPr>
  </w:style>
  <w:style w:type="character" w:styleId="Wyrnienieintensywne">
    <w:name w:val="Intense Emphasis"/>
    <w:basedOn w:val="Domylnaczcionkaakapitu"/>
    <w:uiPriority w:val="21"/>
    <w:rsid w:val="00800681"/>
    <w:rPr>
      <w:b/>
      <w:bCs/>
      <w:i/>
      <w:iCs/>
      <w:color w:val="4F81BD" w:themeColor="accent1"/>
    </w:rPr>
  </w:style>
  <w:style w:type="character" w:styleId="Pogrubienie">
    <w:name w:val="Strong"/>
    <w:basedOn w:val="Domylnaczcionkaakapitu"/>
    <w:uiPriority w:val="22"/>
    <w:qFormat/>
    <w:rsid w:val="00800681"/>
    <w:rPr>
      <w:b/>
      <w:bCs/>
    </w:rPr>
  </w:style>
  <w:style w:type="paragraph" w:styleId="Cytat">
    <w:name w:val="Quote"/>
    <w:basedOn w:val="Normalny"/>
    <w:next w:val="Normalny"/>
    <w:link w:val="CytatZnak"/>
    <w:uiPriority w:val="29"/>
    <w:rsid w:val="00800681"/>
    <w:rPr>
      <w:i/>
      <w:iCs/>
      <w:color w:val="000000" w:themeColor="text1"/>
    </w:rPr>
  </w:style>
  <w:style w:type="character" w:customStyle="1" w:styleId="CytatZnak">
    <w:name w:val="Cytat Znak"/>
    <w:basedOn w:val="Domylnaczcionkaakapitu"/>
    <w:link w:val="Cytat"/>
    <w:uiPriority w:val="29"/>
    <w:rsid w:val="00800681"/>
    <w:rPr>
      <w:rFonts w:ascii="Times New Roman" w:hAnsi="Times New Roman"/>
      <w:i/>
      <w:iCs/>
      <w:color w:val="000000" w:themeColor="text1"/>
      <w:sz w:val="24"/>
      <w:szCs w:val="22"/>
      <w:lang w:eastAsia="en-US"/>
    </w:rPr>
  </w:style>
  <w:style w:type="paragraph" w:styleId="Cytatintensywny">
    <w:name w:val="Intense Quote"/>
    <w:basedOn w:val="Normalny"/>
    <w:next w:val="Normalny"/>
    <w:link w:val="CytatintensywnyZnak"/>
    <w:uiPriority w:val="30"/>
    <w:rsid w:val="00800681"/>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800681"/>
    <w:rPr>
      <w:rFonts w:ascii="Times New Roman" w:hAnsi="Times New Roman"/>
      <w:b/>
      <w:bCs/>
      <w:i/>
      <w:iCs/>
      <w:color w:val="4F81BD" w:themeColor="accent1"/>
      <w:sz w:val="24"/>
      <w:szCs w:val="22"/>
      <w:lang w:eastAsia="en-US"/>
    </w:rPr>
  </w:style>
  <w:style w:type="character" w:styleId="Odwoaniedelikatne">
    <w:name w:val="Subtle Reference"/>
    <w:basedOn w:val="Domylnaczcionkaakapitu"/>
    <w:uiPriority w:val="31"/>
    <w:rsid w:val="00800681"/>
    <w:rPr>
      <w:smallCaps/>
      <w:color w:val="C0504D" w:themeColor="accent2"/>
      <w:u w:val="single"/>
    </w:rPr>
  </w:style>
  <w:style w:type="character" w:styleId="Odwoanieintensywne">
    <w:name w:val="Intense Reference"/>
    <w:basedOn w:val="Domylnaczcionkaakapitu"/>
    <w:uiPriority w:val="32"/>
    <w:rsid w:val="00800681"/>
    <w:rPr>
      <w:b/>
      <w:bCs/>
      <w:smallCaps/>
      <w:color w:val="C0504D" w:themeColor="accent2"/>
      <w:spacing w:val="5"/>
      <w:u w:val="single"/>
    </w:rPr>
  </w:style>
  <w:style w:type="character" w:styleId="Tytuksiki">
    <w:name w:val="Book Title"/>
    <w:basedOn w:val="Domylnaczcionkaakapitu"/>
    <w:uiPriority w:val="33"/>
    <w:rsid w:val="00800681"/>
    <w:rPr>
      <w:b/>
      <w:bCs/>
      <w:smallCaps/>
      <w:spacing w:val="5"/>
    </w:rPr>
  </w:style>
  <w:style w:type="paragraph" w:styleId="Akapitzlist">
    <w:name w:val="List Paragraph"/>
    <w:basedOn w:val="Normalny"/>
    <w:uiPriority w:val="34"/>
    <w:rsid w:val="00800681"/>
    <w:pPr>
      <w:ind w:left="720"/>
      <w:contextualSpacing/>
    </w:pPr>
  </w:style>
  <w:style w:type="paragraph" w:styleId="Nagwekspisutreci">
    <w:name w:val="TOC Heading"/>
    <w:basedOn w:val="Nagwek1"/>
    <w:next w:val="Normalny"/>
    <w:uiPriority w:val="39"/>
    <w:unhideWhenUsed/>
    <w:rsid w:val="00800681"/>
    <w:pPr>
      <w:pageBreakBefore w:val="0"/>
      <w:numPr>
        <w:numId w:val="0"/>
      </w:numPr>
      <w:spacing w:after="0"/>
      <w:outlineLvl w:val="9"/>
    </w:pPr>
  </w:style>
  <w:style w:type="paragraph" w:styleId="Spistreci1">
    <w:name w:val="toc 1"/>
    <w:basedOn w:val="Normalny"/>
    <w:next w:val="Normalny"/>
    <w:autoRedefine/>
    <w:uiPriority w:val="39"/>
    <w:unhideWhenUsed/>
    <w:rsid w:val="003B020C"/>
    <w:pPr>
      <w:tabs>
        <w:tab w:val="right" w:leader="dot" w:pos="9072"/>
      </w:tabs>
      <w:spacing w:after="100"/>
      <w:ind w:left="426" w:right="282" w:hanging="426"/>
    </w:pPr>
  </w:style>
  <w:style w:type="paragraph" w:styleId="Spistreci2">
    <w:name w:val="toc 2"/>
    <w:basedOn w:val="Normalny"/>
    <w:next w:val="Normalny"/>
    <w:autoRedefine/>
    <w:uiPriority w:val="39"/>
    <w:unhideWhenUsed/>
    <w:rsid w:val="00BB740E"/>
    <w:pPr>
      <w:tabs>
        <w:tab w:val="right" w:leader="dot" w:pos="9072"/>
      </w:tabs>
      <w:spacing w:after="100"/>
      <w:ind w:left="1134" w:right="424" w:hanging="567"/>
    </w:pPr>
  </w:style>
  <w:style w:type="paragraph" w:styleId="Spistreci3">
    <w:name w:val="toc 3"/>
    <w:basedOn w:val="Normalny"/>
    <w:next w:val="Normalny"/>
    <w:autoRedefine/>
    <w:uiPriority w:val="39"/>
    <w:unhideWhenUsed/>
    <w:rsid w:val="00BB740E"/>
    <w:pPr>
      <w:tabs>
        <w:tab w:val="right" w:leader="dot" w:pos="9072"/>
      </w:tabs>
      <w:spacing w:after="100"/>
      <w:ind w:left="1701" w:right="424" w:hanging="850"/>
    </w:pPr>
  </w:style>
  <w:style w:type="character" w:styleId="Hipercze">
    <w:name w:val="Hyperlink"/>
    <w:basedOn w:val="Domylnaczcionkaakapitu"/>
    <w:uiPriority w:val="99"/>
    <w:unhideWhenUsed/>
    <w:rsid w:val="00800681"/>
    <w:rPr>
      <w:color w:val="0000FF" w:themeColor="hyperlink"/>
      <w:u w:val="single"/>
    </w:rPr>
  </w:style>
  <w:style w:type="table" w:styleId="Tabela-Siatka">
    <w:name w:val="Table Grid"/>
    <w:basedOn w:val="Standardowy"/>
    <w:uiPriority w:val="59"/>
    <w:rsid w:val="00B671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B6711B"/>
    <w:pPr>
      <w:spacing w:before="60" w:after="60"/>
    </w:pPr>
  </w:style>
  <w:style w:type="paragraph" w:styleId="Bibliografia">
    <w:name w:val="Bibliography"/>
    <w:basedOn w:val="Normalny"/>
    <w:autoRedefine/>
    <w:uiPriority w:val="37"/>
    <w:unhideWhenUsed/>
    <w:rsid w:val="00984EA2"/>
    <w:pPr>
      <w:spacing w:before="120"/>
      <w:ind w:left="567" w:hanging="567"/>
    </w:pPr>
  </w:style>
  <w:style w:type="paragraph" w:styleId="Tekstdymka">
    <w:name w:val="Balloon Text"/>
    <w:basedOn w:val="Normalny"/>
    <w:link w:val="TekstdymkaZnak"/>
    <w:uiPriority w:val="99"/>
    <w:semiHidden/>
    <w:unhideWhenUsed/>
    <w:rsid w:val="00765391"/>
    <w:rPr>
      <w:rFonts w:ascii="Tahoma" w:hAnsi="Tahoma" w:cs="Tahoma"/>
      <w:sz w:val="16"/>
      <w:szCs w:val="16"/>
    </w:rPr>
  </w:style>
  <w:style w:type="character" w:customStyle="1" w:styleId="TekstdymkaZnak">
    <w:name w:val="Tekst dymka Znak"/>
    <w:basedOn w:val="Domylnaczcionkaakapitu"/>
    <w:link w:val="Tekstdymka"/>
    <w:uiPriority w:val="99"/>
    <w:semiHidden/>
    <w:rsid w:val="00765391"/>
    <w:rPr>
      <w:rFonts w:ascii="Tahoma" w:hAnsi="Tahoma" w:cs="Tahoma"/>
      <w:sz w:val="16"/>
      <w:szCs w:val="16"/>
      <w:lang w:eastAsia="en-US"/>
    </w:rPr>
  </w:style>
  <w:style w:type="paragraph" w:styleId="NormalnyWeb">
    <w:name w:val="Normal (Web)"/>
    <w:basedOn w:val="Normalny"/>
    <w:uiPriority w:val="99"/>
    <w:semiHidden/>
    <w:unhideWhenUsed/>
    <w:rsid w:val="005C56F2"/>
    <w:pPr>
      <w:spacing w:before="100" w:beforeAutospacing="1" w:after="100" w:afterAutospacing="1"/>
    </w:pPr>
    <w:rPr>
      <w:rFonts w:eastAsia="Times New Roman"/>
      <w:szCs w:val="24"/>
      <w:lang w:eastAsia="pl-PL"/>
    </w:rPr>
  </w:style>
  <w:style w:type="character" w:styleId="Odwoaniedokomentarza">
    <w:name w:val="annotation reference"/>
    <w:basedOn w:val="Domylnaczcionkaakapitu"/>
    <w:uiPriority w:val="99"/>
    <w:semiHidden/>
    <w:unhideWhenUsed/>
    <w:rsid w:val="00847A7E"/>
    <w:rPr>
      <w:sz w:val="16"/>
      <w:szCs w:val="16"/>
    </w:rPr>
  </w:style>
  <w:style w:type="paragraph" w:styleId="Tekstkomentarza">
    <w:name w:val="annotation text"/>
    <w:basedOn w:val="Normalny"/>
    <w:link w:val="TekstkomentarzaZnak"/>
    <w:uiPriority w:val="99"/>
    <w:semiHidden/>
    <w:unhideWhenUsed/>
    <w:rsid w:val="00847A7E"/>
    <w:rPr>
      <w:sz w:val="20"/>
      <w:szCs w:val="20"/>
    </w:rPr>
  </w:style>
  <w:style w:type="character" w:customStyle="1" w:styleId="TekstkomentarzaZnak">
    <w:name w:val="Tekst komentarza Znak"/>
    <w:basedOn w:val="Domylnaczcionkaakapitu"/>
    <w:link w:val="Tekstkomentarza"/>
    <w:uiPriority w:val="99"/>
    <w:semiHidden/>
    <w:rsid w:val="00847A7E"/>
    <w:rPr>
      <w:rFonts w:ascii="Times New Roman" w:hAnsi="Times New Roman"/>
      <w:lang w:eastAsia="en-US"/>
    </w:rPr>
  </w:style>
  <w:style w:type="paragraph" w:styleId="Tematkomentarza">
    <w:name w:val="annotation subject"/>
    <w:basedOn w:val="Tekstkomentarza"/>
    <w:next w:val="Tekstkomentarza"/>
    <w:link w:val="TematkomentarzaZnak"/>
    <w:uiPriority w:val="99"/>
    <w:semiHidden/>
    <w:unhideWhenUsed/>
    <w:rsid w:val="00847A7E"/>
    <w:rPr>
      <w:b/>
      <w:bCs/>
    </w:rPr>
  </w:style>
  <w:style w:type="character" w:customStyle="1" w:styleId="TematkomentarzaZnak">
    <w:name w:val="Temat komentarza Znak"/>
    <w:basedOn w:val="TekstkomentarzaZnak"/>
    <w:link w:val="Tematkomentarza"/>
    <w:uiPriority w:val="99"/>
    <w:semiHidden/>
    <w:rsid w:val="00847A7E"/>
    <w:rPr>
      <w:rFonts w:ascii="Times New Roman" w:hAnsi="Times New Roman"/>
      <w:b/>
      <w:bCs/>
      <w:lang w:eastAsia="en-US"/>
    </w:rPr>
  </w:style>
  <w:style w:type="paragraph" w:styleId="Lista2">
    <w:name w:val="List 2"/>
    <w:basedOn w:val="Normalny"/>
    <w:uiPriority w:val="99"/>
    <w:unhideWhenUsed/>
    <w:rsid w:val="00847A7E"/>
    <w:pPr>
      <w:ind w:left="566" w:hanging="283"/>
      <w:contextualSpacing/>
    </w:pPr>
  </w:style>
  <w:style w:type="paragraph" w:styleId="Tekstpodstawowywcity">
    <w:name w:val="Body Text Indent"/>
    <w:basedOn w:val="Normalny"/>
    <w:link w:val="TekstpodstawowywcityZnak"/>
    <w:uiPriority w:val="99"/>
    <w:unhideWhenUsed/>
    <w:rsid w:val="00847A7E"/>
    <w:pPr>
      <w:spacing w:after="120"/>
      <w:ind w:left="283"/>
    </w:pPr>
  </w:style>
  <w:style w:type="character" w:customStyle="1" w:styleId="TekstpodstawowywcityZnak">
    <w:name w:val="Tekst podstawowy wcięty Znak"/>
    <w:basedOn w:val="Domylnaczcionkaakapitu"/>
    <w:link w:val="Tekstpodstawowywcity"/>
    <w:uiPriority w:val="99"/>
    <w:rsid w:val="00847A7E"/>
    <w:rPr>
      <w:rFonts w:ascii="Times New Roman" w:hAnsi="Times New Roman"/>
      <w:sz w:val="24"/>
      <w:szCs w:val="22"/>
      <w:lang w:eastAsia="en-US"/>
    </w:rPr>
  </w:style>
  <w:style w:type="paragraph" w:styleId="Tekstpodstawowyzwciciem">
    <w:name w:val="Body Text First Indent"/>
    <w:basedOn w:val="Tekstpodstawowy"/>
    <w:link w:val="TekstpodstawowyzwciciemZnak"/>
    <w:uiPriority w:val="99"/>
    <w:unhideWhenUsed/>
    <w:rsid w:val="00847A7E"/>
    <w:pPr>
      <w:spacing w:before="0" w:line="240" w:lineRule="auto"/>
      <w:ind w:firstLine="360"/>
      <w:jc w:val="left"/>
    </w:pPr>
  </w:style>
  <w:style w:type="character" w:customStyle="1" w:styleId="TekstpodstawowyzwciciemZnak">
    <w:name w:val="Tekst podstawowy z wcięciem Znak"/>
    <w:basedOn w:val="TekstpodstawowyZnak"/>
    <w:link w:val="Tekstpodstawowyzwciciem"/>
    <w:uiPriority w:val="99"/>
    <w:rsid w:val="00847A7E"/>
    <w:rPr>
      <w:rFonts w:ascii="Times New Roman" w:hAnsi="Times New Roman"/>
      <w:sz w:val="24"/>
      <w:szCs w:val="22"/>
      <w:lang w:eastAsia="en-US"/>
    </w:rPr>
  </w:style>
  <w:style w:type="paragraph" w:styleId="Tekstprzypisudolnego">
    <w:name w:val="footnote text"/>
    <w:basedOn w:val="Normalny"/>
    <w:link w:val="TekstprzypisudolnegoZnak"/>
    <w:uiPriority w:val="99"/>
    <w:semiHidden/>
    <w:unhideWhenUsed/>
    <w:rsid w:val="00847A7E"/>
    <w:rPr>
      <w:sz w:val="20"/>
      <w:szCs w:val="20"/>
    </w:rPr>
  </w:style>
  <w:style w:type="character" w:customStyle="1" w:styleId="TekstprzypisudolnegoZnak">
    <w:name w:val="Tekst przypisu dolnego Znak"/>
    <w:basedOn w:val="Domylnaczcionkaakapitu"/>
    <w:link w:val="Tekstprzypisudolnego"/>
    <w:uiPriority w:val="99"/>
    <w:semiHidden/>
    <w:rsid w:val="00847A7E"/>
    <w:rPr>
      <w:rFonts w:ascii="Times New Roman" w:hAnsi="Times New Roman"/>
      <w:lang w:eastAsia="en-US"/>
    </w:rPr>
  </w:style>
  <w:style w:type="character" w:styleId="Odwoanieprzypisudolnego">
    <w:name w:val="footnote reference"/>
    <w:basedOn w:val="Domylnaczcionkaakapitu"/>
    <w:uiPriority w:val="99"/>
    <w:semiHidden/>
    <w:unhideWhenUsed/>
    <w:rsid w:val="00847A7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96218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12717967">
      <w:bodyDiv w:val="1"/>
      <w:marLeft w:val="0"/>
      <w:marRight w:val="0"/>
      <w:marTop w:val="0"/>
      <w:marBottom w:val="0"/>
      <w:divBdr>
        <w:top w:val="none" w:sz="0" w:space="0" w:color="auto"/>
        <w:left w:val="none" w:sz="0" w:space="0" w:color="auto"/>
        <w:bottom w:val="none" w:sz="0" w:space="0" w:color="auto"/>
        <w:right w:val="none" w:sz="0" w:space="0" w:color="auto"/>
      </w:divBdr>
    </w:div>
    <w:div w:id="1255629758">
      <w:bodyDiv w:val="1"/>
      <w:marLeft w:val="0"/>
      <w:marRight w:val="0"/>
      <w:marTop w:val="0"/>
      <w:marBottom w:val="0"/>
      <w:divBdr>
        <w:top w:val="none" w:sz="0" w:space="0" w:color="auto"/>
        <w:left w:val="none" w:sz="0" w:space="0" w:color="auto"/>
        <w:bottom w:val="none" w:sz="0" w:space="0" w:color="auto"/>
        <w:right w:val="none" w:sz="0" w:space="0" w:color="auto"/>
      </w:divBdr>
    </w:div>
    <w:div w:id="1291738880">
      <w:bodyDiv w:val="1"/>
      <w:marLeft w:val="0"/>
      <w:marRight w:val="0"/>
      <w:marTop w:val="0"/>
      <w:marBottom w:val="0"/>
      <w:divBdr>
        <w:top w:val="none" w:sz="0" w:space="0" w:color="auto"/>
        <w:left w:val="none" w:sz="0" w:space="0" w:color="auto"/>
        <w:bottom w:val="none" w:sz="0" w:space="0" w:color="auto"/>
        <w:right w:val="none" w:sz="0" w:space="0" w:color="auto"/>
      </w:divBdr>
    </w:div>
    <w:div w:id="150289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4.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5.bin"/><Relationship Id="rId107" Type="http://schemas.openxmlformats.org/officeDocument/2006/relationships/hyperlink" Target="https://positiveretail.pl/bledy-w-zarzadzaniu-sklepem/"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tcpdf.org/"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5b3%5d%20XAMPP%20https://pl.wikipedia.org/wiki/XAMPP" TargetMode="External"/><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getbootstrap.com/" TargetMode="External"/><Relationship Id="rId105" Type="http://schemas.openxmlformats.org/officeDocument/2006/relationships/hyperlink" Target="https://www.michalwolski.pl/diagramy-uml/diagram-klas/"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www.testin.pl/strony-internetowe-poznaj-historie-jezyka-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github.com/PHPMailer/PHPMailer" TargetMode="External"/><Relationship Id="rId108"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www.apachefriends.org/pl/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hyperlink" Target="http://localhost/lepsza/confirmation.php?key=56dbe91f1ed1622a728eeceb626d2b2f27560e90ae0fabc86579b0a408f9a0579da9"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pl.wikipedia.org/wiki/Cena_detaliczna"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mfiles.pl/pl/index.php/Sklep_internetowy" TargetMode="External"/><Relationship Id="rId99" Type="http://schemas.openxmlformats.org/officeDocument/2006/relationships/hyperlink" Target="https://danielpietrasik.pl/historia-css/" TargetMode="External"/><Relationship Id="rId101" Type="http://schemas.openxmlformats.org/officeDocument/2006/relationships/hyperlink" Target="https://w3techs.com/technologies/overview/programming_language"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5.emf"/><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computersun.pl/php_db/mysql/wiedziec-o-mysql-w_89.html" TargetMode="External"/><Relationship Id="rId104" Type="http://schemas.openxmlformats.org/officeDocument/2006/relationships/hyperlink" Target="https://en.wikipedia.org/wiki/SQL"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E504F4-8C2E-4C00-96E4-1F15FBC20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2493</TotalTime>
  <Pages>66</Pages>
  <Words>9334</Words>
  <Characters>56010</Characters>
  <Application>Microsoft Office Word</Application>
  <DocSecurity>0</DocSecurity>
  <Lines>466</Lines>
  <Paragraphs>130</Paragraphs>
  <ScaleCrop>false</ScaleCrop>
  <HeadingPairs>
    <vt:vector size="2" baseType="variant">
      <vt:variant>
        <vt:lpstr>Tytuł</vt:lpstr>
      </vt:variant>
      <vt:variant>
        <vt:i4>1</vt:i4>
      </vt:variant>
    </vt:vector>
  </HeadingPairs>
  <TitlesOfParts>
    <vt:vector size="1" baseType="lpstr">
      <vt:lpstr/>
    </vt:vector>
  </TitlesOfParts>
  <Company>AGH</Company>
  <LinksUpToDate>false</LinksUpToDate>
  <CharactersWithSpaces>65214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stoch</dc:creator>
  <cp:lastModifiedBy>Veni</cp:lastModifiedBy>
  <cp:revision>772</cp:revision>
  <cp:lastPrinted>2019-12-27T20:31:00Z</cp:lastPrinted>
  <dcterms:created xsi:type="dcterms:W3CDTF">2017-12-17T11:35:00Z</dcterms:created>
  <dcterms:modified xsi:type="dcterms:W3CDTF">2020-01-30T23:52:00Z</dcterms:modified>
</cp:coreProperties>
</file>